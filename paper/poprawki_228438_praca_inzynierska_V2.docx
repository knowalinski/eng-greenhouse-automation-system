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3E19" w14:textId="2BA49333" w:rsidR="002C6D78" w:rsidRPr="001F4CC2" w:rsidRDefault="002C6D78">
      <w:pPr>
        <w:rPr>
          <w:b/>
          <w:color w:val="000000" w:themeColor="text1"/>
          <w:sz w:val="32"/>
          <w:rPrChange w:id="0" w:author="wersja poprawiona" w:date="2023-04-03T01:59:00Z">
            <w:rPr>
              <w:b/>
              <w:color w:val="000000"/>
              <w:sz w:val="32"/>
            </w:rPr>
          </w:rPrChange>
        </w:rPr>
      </w:pPr>
      <w:bookmarkStart w:id="1" w:name="_Hlk128794609"/>
      <w:bookmarkEnd w:id="1"/>
      <w:r w:rsidRPr="001F4CC2">
        <w:rPr>
          <w:b/>
          <w:color w:val="000000" w:themeColor="text1"/>
          <w:sz w:val="32"/>
          <w:rPrChange w:id="2" w:author="wersja poprawiona" w:date="2023-04-03T01:59:00Z">
            <w:rPr>
              <w:b/>
              <w:color w:val="000000"/>
              <w:sz w:val="32"/>
            </w:rPr>
          </w:rPrChange>
        </w:rPr>
        <w:t>Politechnika Łódzka</w:t>
      </w:r>
    </w:p>
    <w:p w14:paraId="63AFDE19" w14:textId="33BECB9E" w:rsidR="002C6D78" w:rsidRPr="001F4CC2" w:rsidRDefault="002C6D78">
      <w:pPr>
        <w:rPr>
          <w:b/>
          <w:color w:val="000000" w:themeColor="text1"/>
          <w:sz w:val="32"/>
          <w:rPrChange w:id="3" w:author="wersja poprawiona" w:date="2023-04-03T01:59:00Z">
            <w:rPr>
              <w:b/>
              <w:color w:val="000000"/>
              <w:sz w:val="32"/>
            </w:rPr>
          </w:rPrChange>
        </w:rPr>
      </w:pPr>
      <w:r w:rsidRPr="001F4CC2">
        <w:rPr>
          <w:b/>
          <w:color w:val="000000" w:themeColor="text1"/>
          <w:sz w:val="32"/>
          <w:rPrChange w:id="4" w:author="wersja poprawiona" w:date="2023-04-03T01:59:00Z">
            <w:rPr>
              <w:b/>
              <w:color w:val="000000"/>
              <w:sz w:val="32"/>
            </w:rPr>
          </w:rPrChange>
        </w:rPr>
        <w:t>Wydział Elektrotechniki, Elektroniki, Informatyki i Automatyki</w:t>
      </w:r>
    </w:p>
    <w:p w14:paraId="399632E8" w14:textId="0A6A9021" w:rsidR="002C6D78" w:rsidRPr="001F4CC2" w:rsidRDefault="002C6D78">
      <w:pPr>
        <w:rPr>
          <w:b/>
          <w:color w:val="000000" w:themeColor="text1"/>
          <w:sz w:val="32"/>
          <w:rPrChange w:id="5" w:author="wersja poprawiona" w:date="2023-04-03T01:59:00Z">
            <w:rPr>
              <w:b/>
              <w:color w:val="000000"/>
              <w:sz w:val="32"/>
            </w:rPr>
          </w:rPrChange>
        </w:rPr>
      </w:pPr>
      <w:r w:rsidRPr="001F4CC2">
        <w:rPr>
          <w:b/>
          <w:color w:val="000000" w:themeColor="text1"/>
          <w:sz w:val="32"/>
          <w:rPrChange w:id="6" w:author="wersja poprawiona" w:date="2023-04-03T01:59:00Z">
            <w:rPr>
              <w:b/>
              <w:color w:val="000000"/>
              <w:sz w:val="32"/>
            </w:rPr>
          </w:rPrChange>
        </w:rPr>
        <w:t>PRACA DYPLOMOWA INŻYNIERSKA</w:t>
      </w:r>
    </w:p>
    <w:p w14:paraId="3527F5FD" w14:textId="7BBF6F1B" w:rsidR="00654B36" w:rsidRPr="001F4CC2" w:rsidRDefault="00654B36">
      <w:pPr>
        <w:rPr>
          <w:b/>
          <w:color w:val="000000" w:themeColor="text1"/>
          <w:sz w:val="32"/>
          <w:rPrChange w:id="7" w:author="wersja poprawiona" w:date="2023-04-03T01:59:00Z">
            <w:rPr>
              <w:b/>
              <w:color w:val="000000"/>
              <w:sz w:val="32"/>
            </w:rPr>
          </w:rPrChange>
        </w:rPr>
      </w:pPr>
      <w:r w:rsidRPr="001F4CC2">
        <w:rPr>
          <w:b/>
          <w:color w:val="000000" w:themeColor="text1"/>
          <w:sz w:val="32"/>
          <w:rPrChange w:id="8" w:author="wersja poprawiona" w:date="2023-04-03T01:59:00Z">
            <w:rPr>
              <w:b/>
              <w:color w:val="000000"/>
              <w:sz w:val="32"/>
            </w:rPr>
          </w:rPrChange>
        </w:rPr>
        <w:t>SYSTEM AUTOMATYKI SZKLARNI Z WYKORZYSTANIEM SIECI BEZPRZEWODOWEJ</w:t>
      </w:r>
    </w:p>
    <w:p w14:paraId="7A165CC3" w14:textId="393CA505" w:rsidR="00654B36" w:rsidRPr="001F4CC2" w:rsidRDefault="00654B36">
      <w:pPr>
        <w:rPr>
          <w:b/>
          <w:color w:val="000000" w:themeColor="text1"/>
          <w:sz w:val="32"/>
          <w:rPrChange w:id="9" w:author="wersja poprawiona" w:date="2023-04-03T01:59:00Z">
            <w:rPr>
              <w:b/>
              <w:color w:val="000000"/>
              <w:sz w:val="32"/>
            </w:rPr>
          </w:rPrChange>
        </w:rPr>
      </w:pPr>
      <w:proofErr w:type="spellStart"/>
      <w:r w:rsidRPr="001F4CC2">
        <w:rPr>
          <w:color w:val="000000" w:themeColor="text1"/>
          <w:sz w:val="27"/>
          <w:rPrChange w:id="10" w:author="wersja poprawiona" w:date="2023-04-03T01:59:00Z">
            <w:rPr>
              <w:color w:val="000000"/>
              <w:sz w:val="27"/>
            </w:rPr>
          </w:rPrChange>
        </w:rPr>
        <w:t>Greenhouse</w:t>
      </w:r>
      <w:proofErr w:type="spellEnd"/>
      <w:r w:rsidRPr="001F4CC2">
        <w:rPr>
          <w:color w:val="000000" w:themeColor="text1"/>
          <w:sz w:val="27"/>
          <w:rPrChange w:id="11" w:author="wersja poprawiona" w:date="2023-04-03T01:59:00Z">
            <w:rPr>
              <w:color w:val="000000"/>
              <w:sz w:val="27"/>
            </w:rPr>
          </w:rPrChange>
        </w:rPr>
        <w:t xml:space="preserve"> automation system </w:t>
      </w:r>
      <w:proofErr w:type="spellStart"/>
      <w:r w:rsidRPr="001F4CC2">
        <w:rPr>
          <w:color w:val="000000" w:themeColor="text1"/>
          <w:sz w:val="27"/>
          <w:rPrChange w:id="12" w:author="wersja poprawiona" w:date="2023-04-03T01:59:00Z">
            <w:rPr>
              <w:color w:val="000000"/>
              <w:sz w:val="27"/>
            </w:rPr>
          </w:rPrChange>
        </w:rPr>
        <w:t>using</w:t>
      </w:r>
      <w:proofErr w:type="spellEnd"/>
      <w:r w:rsidRPr="001F4CC2">
        <w:rPr>
          <w:color w:val="000000" w:themeColor="text1"/>
          <w:sz w:val="27"/>
          <w:rPrChange w:id="13" w:author="wersja poprawiona" w:date="2023-04-03T01:59:00Z">
            <w:rPr>
              <w:color w:val="000000"/>
              <w:sz w:val="27"/>
            </w:rPr>
          </w:rPrChange>
        </w:rPr>
        <w:t xml:space="preserve"> a </w:t>
      </w:r>
      <w:proofErr w:type="spellStart"/>
      <w:r w:rsidRPr="001F4CC2">
        <w:rPr>
          <w:color w:val="000000" w:themeColor="text1"/>
          <w:sz w:val="27"/>
          <w:rPrChange w:id="14" w:author="wersja poprawiona" w:date="2023-04-03T01:59:00Z">
            <w:rPr>
              <w:color w:val="000000"/>
              <w:sz w:val="27"/>
            </w:rPr>
          </w:rPrChange>
        </w:rPr>
        <w:t>wireless</w:t>
      </w:r>
      <w:proofErr w:type="spellEnd"/>
      <w:r w:rsidRPr="001F4CC2">
        <w:rPr>
          <w:color w:val="000000" w:themeColor="text1"/>
          <w:sz w:val="27"/>
          <w:rPrChange w:id="15" w:author="wersja poprawiona" w:date="2023-04-03T01:59:00Z">
            <w:rPr>
              <w:color w:val="000000"/>
              <w:sz w:val="27"/>
            </w:rPr>
          </w:rPrChange>
        </w:rPr>
        <w:t xml:space="preserve"> network</w:t>
      </w:r>
    </w:p>
    <w:p w14:paraId="3FC9A65E" w14:textId="63A0C95E" w:rsidR="002C6D78" w:rsidRPr="001F4CC2" w:rsidRDefault="002C6D78">
      <w:pPr>
        <w:rPr>
          <w:b/>
          <w:color w:val="000000" w:themeColor="text1"/>
          <w:sz w:val="32"/>
          <w:rPrChange w:id="16" w:author="wersja poprawiona" w:date="2023-04-03T01:59:00Z">
            <w:rPr>
              <w:b/>
              <w:color w:val="000000"/>
              <w:sz w:val="32"/>
            </w:rPr>
          </w:rPrChange>
        </w:rPr>
      </w:pPr>
      <w:r w:rsidRPr="001F4CC2">
        <w:rPr>
          <w:b/>
          <w:color w:val="000000" w:themeColor="text1"/>
          <w:sz w:val="32"/>
          <w:rPrChange w:id="17" w:author="wersja poprawiona" w:date="2023-04-03T01:59:00Z">
            <w:rPr>
              <w:b/>
              <w:color w:val="000000"/>
              <w:sz w:val="32"/>
            </w:rPr>
          </w:rPrChange>
        </w:rPr>
        <w:t>Karol Nowaliński</w:t>
      </w:r>
    </w:p>
    <w:p w14:paraId="2A5A046D" w14:textId="7B85ADEC" w:rsidR="002C6D78" w:rsidRPr="001F4CC2" w:rsidRDefault="002C6D78">
      <w:pPr>
        <w:rPr>
          <w:b/>
          <w:color w:val="000000" w:themeColor="text1"/>
          <w:sz w:val="32"/>
          <w:rPrChange w:id="18" w:author="wersja poprawiona" w:date="2023-04-03T01:59:00Z">
            <w:rPr>
              <w:b/>
              <w:color w:val="000000"/>
              <w:sz w:val="32"/>
            </w:rPr>
          </w:rPrChange>
        </w:rPr>
      </w:pPr>
      <w:r w:rsidRPr="001F4CC2">
        <w:rPr>
          <w:b/>
          <w:color w:val="000000" w:themeColor="text1"/>
          <w:sz w:val="32"/>
          <w:rPrChange w:id="19" w:author="wersja poprawiona" w:date="2023-04-03T01:59:00Z">
            <w:rPr>
              <w:b/>
              <w:color w:val="000000"/>
              <w:sz w:val="32"/>
            </w:rPr>
          </w:rPrChange>
        </w:rPr>
        <w:t>Numer albumu:</w:t>
      </w:r>
    </w:p>
    <w:p w14:paraId="526E2660" w14:textId="318FF78C" w:rsidR="002C6D78" w:rsidRPr="001F4CC2" w:rsidRDefault="002C6D78">
      <w:pPr>
        <w:rPr>
          <w:b/>
          <w:color w:val="000000" w:themeColor="text1"/>
          <w:sz w:val="32"/>
          <w:rPrChange w:id="20" w:author="wersja poprawiona" w:date="2023-04-03T01:59:00Z">
            <w:rPr>
              <w:b/>
              <w:color w:val="000000"/>
              <w:sz w:val="32"/>
            </w:rPr>
          </w:rPrChange>
        </w:rPr>
      </w:pPr>
      <w:r w:rsidRPr="001F4CC2">
        <w:rPr>
          <w:b/>
          <w:color w:val="000000" w:themeColor="text1"/>
          <w:sz w:val="32"/>
          <w:rPrChange w:id="21" w:author="wersja poprawiona" w:date="2023-04-03T01:59:00Z">
            <w:rPr>
              <w:b/>
              <w:color w:val="000000"/>
              <w:sz w:val="32"/>
            </w:rPr>
          </w:rPrChange>
        </w:rPr>
        <w:t>228438</w:t>
      </w:r>
    </w:p>
    <w:p w14:paraId="7B1889A0" w14:textId="794EA200" w:rsidR="002C6D78" w:rsidRPr="001F4CC2" w:rsidRDefault="002C6D78">
      <w:pPr>
        <w:rPr>
          <w:b/>
          <w:color w:val="000000" w:themeColor="text1"/>
          <w:sz w:val="32"/>
          <w:rPrChange w:id="22" w:author="wersja poprawiona" w:date="2023-04-03T01:59:00Z">
            <w:rPr>
              <w:b/>
              <w:color w:val="000000"/>
              <w:sz w:val="32"/>
            </w:rPr>
          </w:rPrChange>
        </w:rPr>
      </w:pPr>
      <w:r w:rsidRPr="001F4CC2">
        <w:rPr>
          <w:b/>
          <w:color w:val="000000" w:themeColor="text1"/>
          <w:sz w:val="32"/>
          <w:rPrChange w:id="23" w:author="wersja poprawiona" w:date="2023-04-03T01:59:00Z">
            <w:rPr>
              <w:b/>
              <w:color w:val="000000"/>
              <w:sz w:val="32"/>
            </w:rPr>
          </w:rPrChange>
        </w:rPr>
        <w:t>Promotor: dr inż. Tomasz Rybicki</w:t>
      </w:r>
    </w:p>
    <w:p w14:paraId="58A9C72B" w14:textId="7220C542" w:rsidR="002C6D78" w:rsidRPr="001F4CC2" w:rsidRDefault="002C6D78">
      <w:pPr>
        <w:rPr>
          <w:b/>
          <w:color w:val="000000" w:themeColor="text1"/>
          <w:sz w:val="32"/>
          <w:rPrChange w:id="24" w:author="wersja poprawiona" w:date="2023-04-03T01:59:00Z">
            <w:rPr>
              <w:b/>
              <w:color w:val="000000"/>
              <w:sz w:val="32"/>
            </w:rPr>
          </w:rPrChange>
        </w:rPr>
      </w:pPr>
      <w:r w:rsidRPr="001F4CC2">
        <w:rPr>
          <w:b/>
          <w:color w:val="000000" w:themeColor="text1"/>
          <w:sz w:val="32"/>
          <w:rPrChange w:id="25" w:author="wersja poprawiona" w:date="2023-04-03T01:59:00Z">
            <w:rPr>
              <w:b/>
              <w:color w:val="000000"/>
              <w:sz w:val="32"/>
            </w:rPr>
          </w:rPrChange>
        </w:rPr>
        <w:t>Łódź 2023</w:t>
      </w:r>
    </w:p>
    <w:p w14:paraId="144A322B" w14:textId="3E2BDE3A" w:rsidR="00575F38" w:rsidRPr="001F4CC2" w:rsidRDefault="00575F38">
      <w:pPr>
        <w:rPr>
          <w:b/>
          <w:color w:val="000000" w:themeColor="text1"/>
          <w:sz w:val="144"/>
          <w:rPrChange w:id="26" w:author="wersja poprawiona" w:date="2023-04-03T01:59:00Z">
            <w:rPr>
              <w:b/>
              <w:color w:val="000000"/>
              <w:sz w:val="144"/>
            </w:rPr>
          </w:rPrChange>
        </w:rPr>
      </w:pPr>
      <w:r w:rsidRPr="001F4CC2">
        <w:rPr>
          <w:b/>
          <w:color w:val="000000" w:themeColor="text1"/>
          <w:sz w:val="144"/>
          <w:rPrChange w:id="27" w:author="wersja poprawiona" w:date="2023-04-03T01:59:00Z">
            <w:rPr>
              <w:b/>
              <w:color w:val="000000"/>
              <w:sz w:val="144"/>
            </w:rPr>
          </w:rPrChange>
        </w:rPr>
        <w:br w:type="page"/>
      </w:r>
    </w:p>
    <w:p w14:paraId="289D258B" w14:textId="7E814090" w:rsidR="00156659" w:rsidRPr="001F4CC2" w:rsidRDefault="0083267E" w:rsidP="00156659">
      <w:pPr>
        <w:pStyle w:val="Spistreci1"/>
        <w:tabs>
          <w:tab w:val="right" w:leader="dot" w:pos="9062"/>
        </w:tabs>
        <w:spacing w:line="360" w:lineRule="auto"/>
        <w:rPr>
          <w:b w:val="0"/>
          <w:color w:val="000000" w:themeColor="text1"/>
          <w:sz w:val="22"/>
          <w:rPrChange w:id="28" w:author="wersja poprawiona" w:date="2023-04-03T01:59:00Z">
            <w:rPr>
              <w:b w:val="0"/>
              <w:sz w:val="22"/>
            </w:rPr>
          </w:rPrChange>
        </w:rPr>
      </w:pPr>
      <w:r w:rsidRPr="001F4CC2">
        <w:rPr>
          <w:color w:val="000000" w:themeColor="text1"/>
          <w:rPrChange w:id="29" w:author="wersja poprawiona" w:date="2023-04-03T01:59:00Z">
            <w:rPr/>
          </w:rPrChange>
        </w:rPr>
        <w:lastRenderedPageBreak/>
        <w:fldChar w:fldCharType="begin"/>
      </w:r>
      <w:r w:rsidRPr="001F4CC2">
        <w:rPr>
          <w:color w:val="000000" w:themeColor="text1"/>
        </w:rPr>
        <w:instrText xml:space="preserve"> TOC \o "1-6" \h \z \u </w:instrText>
      </w:r>
      <w:r w:rsidRPr="001F4CC2">
        <w:rPr>
          <w:color w:val="000000" w:themeColor="text1"/>
          <w:rPrChange w:id="30" w:author="wersja poprawiona" w:date="2023-04-03T01:59:00Z">
            <w:rPr/>
          </w:rPrChange>
        </w:rPr>
        <w:fldChar w:fldCharType="separate"/>
      </w:r>
      <w:r w:rsidR="00000000" w:rsidRPr="001F4CC2">
        <w:rPr>
          <w:color w:val="000000" w:themeColor="text1"/>
          <w:rPrChange w:id="31" w:author="wersja poprawiona" w:date="2023-04-03T01:59:00Z">
            <w:rPr/>
          </w:rPrChange>
        </w:rPr>
        <w:fldChar w:fldCharType="begin"/>
      </w:r>
      <w:r w:rsidR="00000000" w:rsidRPr="001F4CC2">
        <w:rPr>
          <w:color w:val="000000" w:themeColor="text1"/>
        </w:rPr>
        <w:instrText>HYPERLINK \l "_Toc128879283"</w:instrText>
      </w:r>
      <w:r w:rsidR="00000000" w:rsidRPr="001F4CC2">
        <w:rPr>
          <w:color w:val="000000" w:themeColor="text1"/>
        </w:rPr>
      </w:r>
      <w:r w:rsidR="00000000" w:rsidRPr="001F4CC2">
        <w:rPr>
          <w:color w:val="000000" w:themeColor="text1"/>
          <w:rPrChange w:id="32" w:author="wersja poprawiona" w:date="2023-04-03T01:59:00Z">
            <w:rPr/>
          </w:rPrChange>
        </w:rPr>
        <w:fldChar w:fldCharType="separate"/>
      </w:r>
      <w:r w:rsidR="00156659" w:rsidRPr="001F4CC2">
        <w:rPr>
          <w:rStyle w:val="Hipercze"/>
          <w:color w:val="000000" w:themeColor="text1"/>
          <w:rPrChange w:id="33" w:author="wersja poprawiona" w:date="2023-04-03T01:59:00Z">
            <w:rPr>
              <w:rStyle w:val="Hipercze"/>
            </w:rPr>
          </w:rPrChange>
        </w:rPr>
        <w:t>1. Wstęp</w:t>
      </w:r>
      <w:r w:rsidR="00156659" w:rsidRPr="001F4CC2">
        <w:rPr>
          <w:webHidden/>
          <w:color w:val="000000" w:themeColor="text1"/>
          <w:rPrChange w:id="34" w:author="wersja poprawiona" w:date="2023-04-03T01:59:00Z">
            <w:rPr>
              <w:webHidden/>
            </w:rPr>
          </w:rPrChange>
        </w:rPr>
        <w:tab/>
      </w:r>
      <w:r w:rsidR="00156659" w:rsidRPr="001F4CC2">
        <w:rPr>
          <w:webHidden/>
          <w:color w:val="000000" w:themeColor="text1"/>
          <w:rPrChange w:id="35" w:author="wersja poprawiona" w:date="2023-04-03T01:59:00Z">
            <w:rPr>
              <w:webHidden/>
            </w:rPr>
          </w:rPrChange>
        </w:rPr>
        <w:fldChar w:fldCharType="begin"/>
      </w:r>
      <w:r w:rsidR="00156659" w:rsidRPr="001F4CC2">
        <w:rPr>
          <w:noProof/>
          <w:webHidden/>
          <w:color w:val="000000" w:themeColor="text1"/>
        </w:rPr>
        <w:instrText xml:space="preserve"> PAGEREF _Toc128879283 \h </w:instrText>
      </w:r>
      <w:r w:rsidR="00156659" w:rsidRPr="001F4CC2">
        <w:rPr>
          <w:noProof/>
          <w:webHidden/>
          <w:color w:val="000000" w:themeColor="text1"/>
        </w:rPr>
      </w:r>
      <w:r w:rsidR="00156659" w:rsidRPr="001F4CC2">
        <w:rPr>
          <w:webHidden/>
          <w:color w:val="000000" w:themeColor="text1"/>
          <w:rPrChange w:id="36" w:author="wersja poprawiona" w:date="2023-04-03T01:59:00Z">
            <w:rPr>
              <w:webHidden/>
            </w:rPr>
          </w:rPrChange>
        </w:rPr>
        <w:fldChar w:fldCharType="separate"/>
      </w:r>
      <w:r w:rsidR="001E037A">
        <w:rPr>
          <w:noProof/>
          <w:webHidden/>
          <w:color w:val="000000" w:themeColor="text1"/>
        </w:rPr>
        <w:t>3</w:t>
      </w:r>
      <w:r w:rsidR="00156659" w:rsidRPr="001F4CC2">
        <w:rPr>
          <w:webHidden/>
          <w:color w:val="000000" w:themeColor="text1"/>
          <w:rPrChange w:id="37" w:author="wersja poprawiona" w:date="2023-04-03T01:59:00Z">
            <w:rPr>
              <w:webHidden/>
            </w:rPr>
          </w:rPrChange>
        </w:rPr>
        <w:fldChar w:fldCharType="end"/>
      </w:r>
      <w:r w:rsidR="00000000" w:rsidRPr="001F4CC2">
        <w:rPr>
          <w:color w:val="000000" w:themeColor="text1"/>
          <w:rPrChange w:id="38" w:author="wersja poprawiona" w:date="2023-04-03T01:59:00Z">
            <w:rPr/>
          </w:rPrChange>
        </w:rPr>
        <w:fldChar w:fldCharType="end"/>
      </w:r>
    </w:p>
    <w:p w14:paraId="2FB61AB1" w14:textId="4AB3B244" w:rsidR="00156659" w:rsidRPr="001F4CC2" w:rsidRDefault="00000000" w:rsidP="00156659">
      <w:pPr>
        <w:pStyle w:val="Spistreci1"/>
        <w:tabs>
          <w:tab w:val="right" w:leader="dot" w:pos="9062"/>
        </w:tabs>
        <w:spacing w:line="360" w:lineRule="auto"/>
        <w:rPr>
          <w:b w:val="0"/>
          <w:color w:val="000000" w:themeColor="text1"/>
          <w:sz w:val="22"/>
          <w:rPrChange w:id="39" w:author="wersja poprawiona" w:date="2023-04-03T01:59:00Z">
            <w:rPr>
              <w:b w:val="0"/>
              <w:sz w:val="22"/>
            </w:rPr>
          </w:rPrChange>
        </w:rPr>
      </w:pPr>
      <w:r w:rsidRPr="001F4CC2">
        <w:rPr>
          <w:color w:val="000000" w:themeColor="text1"/>
          <w:rPrChange w:id="40" w:author="wersja poprawiona" w:date="2023-04-03T01:59:00Z">
            <w:rPr/>
          </w:rPrChange>
        </w:rPr>
        <w:fldChar w:fldCharType="begin"/>
      </w:r>
      <w:r w:rsidRPr="001F4CC2">
        <w:rPr>
          <w:color w:val="000000" w:themeColor="text1"/>
        </w:rPr>
        <w:instrText>HYPERLINK \l "_Toc128879284"</w:instrText>
      </w:r>
      <w:r w:rsidRPr="001F4CC2">
        <w:rPr>
          <w:color w:val="000000" w:themeColor="text1"/>
        </w:rPr>
      </w:r>
      <w:r w:rsidRPr="001F4CC2">
        <w:rPr>
          <w:color w:val="000000" w:themeColor="text1"/>
          <w:rPrChange w:id="41" w:author="wersja poprawiona" w:date="2023-04-03T01:59:00Z">
            <w:rPr/>
          </w:rPrChange>
        </w:rPr>
        <w:fldChar w:fldCharType="separate"/>
      </w:r>
      <w:r w:rsidR="00156659" w:rsidRPr="001F4CC2">
        <w:rPr>
          <w:rStyle w:val="Hipercze"/>
          <w:color w:val="000000" w:themeColor="text1"/>
          <w:rPrChange w:id="42" w:author="wersja poprawiona" w:date="2023-04-03T01:59:00Z">
            <w:rPr>
              <w:rStyle w:val="Hipercze"/>
            </w:rPr>
          </w:rPrChange>
        </w:rPr>
        <w:t>2. Cel i zakres pracy</w:t>
      </w:r>
      <w:r w:rsidR="00156659" w:rsidRPr="001F4CC2">
        <w:rPr>
          <w:webHidden/>
          <w:color w:val="000000" w:themeColor="text1"/>
          <w:rPrChange w:id="43" w:author="wersja poprawiona" w:date="2023-04-03T01:59:00Z">
            <w:rPr>
              <w:webHidden/>
            </w:rPr>
          </w:rPrChange>
        </w:rPr>
        <w:tab/>
      </w:r>
      <w:r w:rsidR="00156659" w:rsidRPr="001F4CC2">
        <w:rPr>
          <w:webHidden/>
          <w:color w:val="000000" w:themeColor="text1"/>
          <w:rPrChange w:id="44" w:author="wersja poprawiona" w:date="2023-04-03T01:59:00Z">
            <w:rPr>
              <w:webHidden/>
            </w:rPr>
          </w:rPrChange>
        </w:rPr>
        <w:fldChar w:fldCharType="begin"/>
      </w:r>
      <w:r w:rsidR="00156659" w:rsidRPr="001F4CC2">
        <w:rPr>
          <w:noProof/>
          <w:webHidden/>
          <w:color w:val="000000" w:themeColor="text1"/>
        </w:rPr>
        <w:instrText xml:space="preserve"> PAGEREF _Toc128879284 \h </w:instrText>
      </w:r>
      <w:r w:rsidR="00156659" w:rsidRPr="001F4CC2">
        <w:rPr>
          <w:noProof/>
          <w:webHidden/>
          <w:color w:val="000000" w:themeColor="text1"/>
        </w:rPr>
      </w:r>
      <w:r w:rsidR="00156659" w:rsidRPr="001F4CC2">
        <w:rPr>
          <w:webHidden/>
          <w:color w:val="000000" w:themeColor="text1"/>
          <w:rPrChange w:id="45" w:author="wersja poprawiona" w:date="2023-04-03T01:59:00Z">
            <w:rPr>
              <w:webHidden/>
            </w:rPr>
          </w:rPrChange>
        </w:rPr>
        <w:fldChar w:fldCharType="separate"/>
      </w:r>
      <w:r w:rsidR="001E037A">
        <w:rPr>
          <w:noProof/>
          <w:webHidden/>
          <w:color w:val="000000" w:themeColor="text1"/>
        </w:rPr>
        <w:t>5</w:t>
      </w:r>
      <w:r w:rsidR="00156659" w:rsidRPr="001F4CC2">
        <w:rPr>
          <w:webHidden/>
          <w:color w:val="000000" w:themeColor="text1"/>
          <w:rPrChange w:id="46" w:author="wersja poprawiona" w:date="2023-04-03T01:59:00Z">
            <w:rPr>
              <w:webHidden/>
            </w:rPr>
          </w:rPrChange>
        </w:rPr>
        <w:fldChar w:fldCharType="end"/>
      </w:r>
      <w:r w:rsidRPr="001F4CC2">
        <w:rPr>
          <w:color w:val="000000" w:themeColor="text1"/>
          <w:rPrChange w:id="47" w:author="wersja poprawiona" w:date="2023-04-03T01:59:00Z">
            <w:rPr/>
          </w:rPrChange>
        </w:rPr>
        <w:fldChar w:fldCharType="end"/>
      </w:r>
    </w:p>
    <w:p w14:paraId="782ABFEE" w14:textId="7EA51CD8" w:rsidR="00156659" w:rsidRPr="001F4CC2" w:rsidRDefault="00000000" w:rsidP="00156659">
      <w:pPr>
        <w:pStyle w:val="Spistreci1"/>
        <w:tabs>
          <w:tab w:val="right" w:leader="dot" w:pos="9062"/>
        </w:tabs>
        <w:spacing w:line="360" w:lineRule="auto"/>
        <w:rPr>
          <w:b w:val="0"/>
          <w:color w:val="000000" w:themeColor="text1"/>
          <w:sz w:val="22"/>
          <w:rPrChange w:id="48" w:author="wersja poprawiona" w:date="2023-04-03T01:59:00Z">
            <w:rPr>
              <w:b w:val="0"/>
              <w:sz w:val="22"/>
            </w:rPr>
          </w:rPrChange>
        </w:rPr>
      </w:pPr>
      <w:r w:rsidRPr="001F4CC2">
        <w:rPr>
          <w:color w:val="000000" w:themeColor="text1"/>
          <w:rPrChange w:id="49" w:author="wersja poprawiona" w:date="2023-04-03T01:59:00Z">
            <w:rPr/>
          </w:rPrChange>
        </w:rPr>
        <w:fldChar w:fldCharType="begin"/>
      </w:r>
      <w:r w:rsidRPr="001F4CC2">
        <w:rPr>
          <w:color w:val="000000" w:themeColor="text1"/>
        </w:rPr>
        <w:instrText>HYPERLINK \l "_Toc128879285"</w:instrText>
      </w:r>
      <w:r w:rsidRPr="001F4CC2">
        <w:rPr>
          <w:color w:val="000000" w:themeColor="text1"/>
        </w:rPr>
      </w:r>
      <w:r w:rsidRPr="001F4CC2">
        <w:rPr>
          <w:color w:val="000000" w:themeColor="text1"/>
          <w:rPrChange w:id="50" w:author="wersja poprawiona" w:date="2023-04-03T01:59:00Z">
            <w:rPr/>
          </w:rPrChange>
        </w:rPr>
        <w:fldChar w:fldCharType="separate"/>
      </w:r>
      <w:r w:rsidR="00156659" w:rsidRPr="001F4CC2">
        <w:rPr>
          <w:rStyle w:val="Hipercze"/>
          <w:color w:val="000000" w:themeColor="text1"/>
          <w:rPrChange w:id="51" w:author="wersja poprawiona" w:date="2023-04-03T01:59:00Z">
            <w:rPr>
              <w:rStyle w:val="Hipercze"/>
            </w:rPr>
          </w:rPrChange>
        </w:rPr>
        <w:t>3. Mikroklimat</w:t>
      </w:r>
      <w:r w:rsidR="00156659" w:rsidRPr="001F4CC2">
        <w:rPr>
          <w:webHidden/>
          <w:color w:val="000000" w:themeColor="text1"/>
          <w:rPrChange w:id="52" w:author="wersja poprawiona" w:date="2023-04-03T01:59:00Z">
            <w:rPr>
              <w:webHidden/>
            </w:rPr>
          </w:rPrChange>
        </w:rPr>
        <w:tab/>
      </w:r>
      <w:r w:rsidR="00156659" w:rsidRPr="001F4CC2">
        <w:rPr>
          <w:webHidden/>
          <w:color w:val="000000" w:themeColor="text1"/>
          <w:rPrChange w:id="53" w:author="wersja poprawiona" w:date="2023-04-03T01:59:00Z">
            <w:rPr>
              <w:webHidden/>
            </w:rPr>
          </w:rPrChange>
        </w:rPr>
        <w:fldChar w:fldCharType="begin"/>
      </w:r>
      <w:r w:rsidR="00156659" w:rsidRPr="001F4CC2">
        <w:rPr>
          <w:noProof/>
          <w:webHidden/>
          <w:color w:val="000000" w:themeColor="text1"/>
        </w:rPr>
        <w:instrText xml:space="preserve"> PAGEREF _Toc128879285 \h </w:instrText>
      </w:r>
      <w:r w:rsidR="00156659" w:rsidRPr="001F4CC2">
        <w:rPr>
          <w:noProof/>
          <w:webHidden/>
          <w:color w:val="000000" w:themeColor="text1"/>
        </w:rPr>
      </w:r>
      <w:r w:rsidR="00156659" w:rsidRPr="001F4CC2">
        <w:rPr>
          <w:webHidden/>
          <w:color w:val="000000" w:themeColor="text1"/>
          <w:rPrChange w:id="54" w:author="wersja poprawiona" w:date="2023-04-03T01:59:00Z">
            <w:rPr>
              <w:webHidden/>
            </w:rPr>
          </w:rPrChange>
        </w:rPr>
        <w:fldChar w:fldCharType="separate"/>
      </w:r>
      <w:r w:rsidR="001E037A">
        <w:rPr>
          <w:noProof/>
          <w:webHidden/>
          <w:color w:val="000000" w:themeColor="text1"/>
        </w:rPr>
        <w:t>6</w:t>
      </w:r>
      <w:r w:rsidR="00156659" w:rsidRPr="001F4CC2">
        <w:rPr>
          <w:webHidden/>
          <w:color w:val="000000" w:themeColor="text1"/>
          <w:rPrChange w:id="55" w:author="wersja poprawiona" w:date="2023-04-03T01:59:00Z">
            <w:rPr>
              <w:webHidden/>
            </w:rPr>
          </w:rPrChange>
        </w:rPr>
        <w:fldChar w:fldCharType="end"/>
      </w:r>
      <w:r w:rsidRPr="001F4CC2">
        <w:rPr>
          <w:color w:val="000000" w:themeColor="text1"/>
          <w:rPrChange w:id="56" w:author="wersja poprawiona" w:date="2023-04-03T01:59:00Z">
            <w:rPr/>
          </w:rPrChange>
        </w:rPr>
        <w:fldChar w:fldCharType="end"/>
      </w:r>
    </w:p>
    <w:p w14:paraId="1B12002E" w14:textId="6F777F25" w:rsidR="00156659" w:rsidRPr="001F4CC2" w:rsidRDefault="00000000" w:rsidP="00156659">
      <w:pPr>
        <w:pStyle w:val="Spistreci2"/>
        <w:tabs>
          <w:tab w:val="right" w:leader="dot" w:pos="9062"/>
        </w:tabs>
        <w:spacing w:line="360" w:lineRule="auto"/>
        <w:rPr>
          <w:i w:val="0"/>
          <w:color w:val="000000" w:themeColor="text1"/>
          <w:sz w:val="22"/>
          <w:rPrChange w:id="57" w:author="wersja poprawiona" w:date="2023-04-03T01:59:00Z">
            <w:rPr>
              <w:i w:val="0"/>
              <w:sz w:val="22"/>
            </w:rPr>
          </w:rPrChange>
        </w:rPr>
      </w:pPr>
      <w:r w:rsidRPr="001F4CC2">
        <w:rPr>
          <w:color w:val="000000" w:themeColor="text1"/>
          <w:rPrChange w:id="58" w:author="wersja poprawiona" w:date="2023-04-03T01:59:00Z">
            <w:rPr/>
          </w:rPrChange>
        </w:rPr>
        <w:fldChar w:fldCharType="begin"/>
      </w:r>
      <w:r w:rsidRPr="001F4CC2">
        <w:rPr>
          <w:color w:val="000000" w:themeColor="text1"/>
        </w:rPr>
        <w:instrText>HYPERLINK \l "_Toc128879286"</w:instrText>
      </w:r>
      <w:r w:rsidRPr="001F4CC2">
        <w:rPr>
          <w:color w:val="000000" w:themeColor="text1"/>
        </w:rPr>
      </w:r>
      <w:r w:rsidRPr="001F4CC2">
        <w:rPr>
          <w:color w:val="000000" w:themeColor="text1"/>
          <w:rPrChange w:id="59" w:author="wersja poprawiona" w:date="2023-04-03T01:59:00Z">
            <w:rPr/>
          </w:rPrChange>
        </w:rPr>
        <w:fldChar w:fldCharType="separate"/>
      </w:r>
      <w:r w:rsidR="00156659" w:rsidRPr="001F4CC2">
        <w:rPr>
          <w:rStyle w:val="Hipercze"/>
          <w:color w:val="000000" w:themeColor="text1"/>
          <w:rPrChange w:id="60" w:author="wersja poprawiona" w:date="2023-04-03T01:59:00Z">
            <w:rPr>
              <w:rStyle w:val="Hipercze"/>
            </w:rPr>
          </w:rPrChange>
        </w:rPr>
        <w:t>3.1. Wprowadzenie</w:t>
      </w:r>
      <w:r w:rsidR="00156659" w:rsidRPr="001F4CC2">
        <w:rPr>
          <w:webHidden/>
          <w:color w:val="000000" w:themeColor="text1"/>
          <w:rPrChange w:id="61" w:author="wersja poprawiona" w:date="2023-04-03T01:59:00Z">
            <w:rPr>
              <w:webHidden/>
            </w:rPr>
          </w:rPrChange>
        </w:rPr>
        <w:tab/>
      </w:r>
      <w:r w:rsidR="00156659" w:rsidRPr="001F4CC2">
        <w:rPr>
          <w:webHidden/>
          <w:color w:val="000000" w:themeColor="text1"/>
          <w:rPrChange w:id="62" w:author="wersja poprawiona" w:date="2023-04-03T01:59:00Z">
            <w:rPr>
              <w:webHidden/>
            </w:rPr>
          </w:rPrChange>
        </w:rPr>
        <w:fldChar w:fldCharType="begin"/>
      </w:r>
      <w:r w:rsidR="00156659" w:rsidRPr="001F4CC2">
        <w:rPr>
          <w:noProof/>
          <w:webHidden/>
          <w:color w:val="000000" w:themeColor="text1"/>
        </w:rPr>
        <w:instrText xml:space="preserve"> PAGEREF _Toc128879286 \h </w:instrText>
      </w:r>
      <w:r w:rsidR="00156659" w:rsidRPr="001F4CC2">
        <w:rPr>
          <w:noProof/>
          <w:webHidden/>
          <w:color w:val="000000" w:themeColor="text1"/>
        </w:rPr>
      </w:r>
      <w:r w:rsidR="00156659" w:rsidRPr="001F4CC2">
        <w:rPr>
          <w:webHidden/>
          <w:color w:val="000000" w:themeColor="text1"/>
          <w:rPrChange w:id="63" w:author="wersja poprawiona" w:date="2023-04-03T01:59:00Z">
            <w:rPr>
              <w:webHidden/>
            </w:rPr>
          </w:rPrChange>
        </w:rPr>
        <w:fldChar w:fldCharType="separate"/>
      </w:r>
      <w:r w:rsidR="001E037A">
        <w:rPr>
          <w:noProof/>
          <w:webHidden/>
          <w:color w:val="000000" w:themeColor="text1"/>
        </w:rPr>
        <w:t>6</w:t>
      </w:r>
      <w:r w:rsidR="00156659" w:rsidRPr="001F4CC2">
        <w:rPr>
          <w:webHidden/>
          <w:color w:val="000000" w:themeColor="text1"/>
          <w:rPrChange w:id="64" w:author="wersja poprawiona" w:date="2023-04-03T01:59:00Z">
            <w:rPr>
              <w:webHidden/>
            </w:rPr>
          </w:rPrChange>
        </w:rPr>
        <w:fldChar w:fldCharType="end"/>
      </w:r>
      <w:r w:rsidRPr="001F4CC2">
        <w:rPr>
          <w:color w:val="000000" w:themeColor="text1"/>
          <w:rPrChange w:id="65" w:author="wersja poprawiona" w:date="2023-04-03T01:59:00Z">
            <w:rPr/>
          </w:rPrChange>
        </w:rPr>
        <w:fldChar w:fldCharType="end"/>
      </w:r>
    </w:p>
    <w:p w14:paraId="1C9D9BC9" w14:textId="2BCCD326" w:rsidR="00156659" w:rsidRPr="001F4CC2" w:rsidRDefault="00000000" w:rsidP="00156659">
      <w:pPr>
        <w:pStyle w:val="Spistreci2"/>
        <w:tabs>
          <w:tab w:val="right" w:leader="dot" w:pos="9062"/>
        </w:tabs>
        <w:spacing w:line="360" w:lineRule="auto"/>
        <w:rPr>
          <w:i w:val="0"/>
          <w:color w:val="000000" w:themeColor="text1"/>
          <w:sz w:val="22"/>
          <w:rPrChange w:id="66" w:author="wersja poprawiona" w:date="2023-04-03T01:59:00Z">
            <w:rPr>
              <w:i w:val="0"/>
              <w:sz w:val="22"/>
            </w:rPr>
          </w:rPrChange>
        </w:rPr>
      </w:pPr>
      <w:r w:rsidRPr="001F4CC2">
        <w:rPr>
          <w:color w:val="000000" w:themeColor="text1"/>
          <w:rPrChange w:id="67" w:author="wersja poprawiona" w:date="2023-04-03T01:59:00Z">
            <w:rPr/>
          </w:rPrChange>
        </w:rPr>
        <w:fldChar w:fldCharType="begin"/>
      </w:r>
      <w:r w:rsidRPr="001F4CC2">
        <w:rPr>
          <w:color w:val="000000" w:themeColor="text1"/>
        </w:rPr>
        <w:instrText>HYPERLINK \l "_Toc128879287"</w:instrText>
      </w:r>
      <w:r w:rsidRPr="001F4CC2">
        <w:rPr>
          <w:color w:val="000000" w:themeColor="text1"/>
        </w:rPr>
      </w:r>
      <w:r w:rsidRPr="001F4CC2">
        <w:rPr>
          <w:color w:val="000000" w:themeColor="text1"/>
          <w:rPrChange w:id="68" w:author="wersja poprawiona" w:date="2023-04-03T01:59:00Z">
            <w:rPr/>
          </w:rPrChange>
        </w:rPr>
        <w:fldChar w:fldCharType="separate"/>
      </w:r>
      <w:r w:rsidR="00156659" w:rsidRPr="001F4CC2">
        <w:rPr>
          <w:rStyle w:val="Hipercze"/>
          <w:color w:val="000000" w:themeColor="text1"/>
          <w:rPrChange w:id="69" w:author="wersja poprawiona" w:date="2023-04-03T01:59:00Z">
            <w:rPr>
              <w:rStyle w:val="Hipercze"/>
            </w:rPr>
          </w:rPrChange>
        </w:rPr>
        <w:t>3.2. Wpływ warunków w szklarni na rośliny</w:t>
      </w:r>
      <w:r w:rsidR="00156659" w:rsidRPr="001F4CC2">
        <w:rPr>
          <w:webHidden/>
          <w:color w:val="000000" w:themeColor="text1"/>
          <w:rPrChange w:id="70" w:author="wersja poprawiona" w:date="2023-04-03T01:59:00Z">
            <w:rPr>
              <w:webHidden/>
            </w:rPr>
          </w:rPrChange>
        </w:rPr>
        <w:tab/>
      </w:r>
      <w:r w:rsidR="00156659" w:rsidRPr="001F4CC2">
        <w:rPr>
          <w:webHidden/>
          <w:color w:val="000000" w:themeColor="text1"/>
          <w:rPrChange w:id="71" w:author="wersja poprawiona" w:date="2023-04-03T01:59:00Z">
            <w:rPr>
              <w:webHidden/>
            </w:rPr>
          </w:rPrChange>
        </w:rPr>
        <w:fldChar w:fldCharType="begin"/>
      </w:r>
      <w:r w:rsidR="00156659" w:rsidRPr="001F4CC2">
        <w:rPr>
          <w:noProof/>
          <w:webHidden/>
          <w:color w:val="000000" w:themeColor="text1"/>
        </w:rPr>
        <w:instrText xml:space="preserve"> PAGEREF _Toc128879287 \h </w:instrText>
      </w:r>
      <w:r w:rsidR="00156659" w:rsidRPr="001F4CC2">
        <w:rPr>
          <w:noProof/>
          <w:webHidden/>
          <w:color w:val="000000" w:themeColor="text1"/>
        </w:rPr>
      </w:r>
      <w:r w:rsidR="00156659" w:rsidRPr="001F4CC2">
        <w:rPr>
          <w:webHidden/>
          <w:color w:val="000000" w:themeColor="text1"/>
          <w:rPrChange w:id="72" w:author="wersja poprawiona" w:date="2023-04-03T01:59:00Z">
            <w:rPr>
              <w:webHidden/>
            </w:rPr>
          </w:rPrChange>
        </w:rPr>
        <w:fldChar w:fldCharType="separate"/>
      </w:r>
      <w:r w:rsidR="001E037A">
        <w:rPr>
          <w:noProof/>
          <w:webHidden/>
          <w:color w:val="000000" w:themeColor="text1"/>
        </w:rPr>
        <w:t>7</w:t>
      </w:r>
      <w:r w:rsidR="00156659" w:rsidRPr="001F4CC2">
        <w:rPr>
          <w:webHidden/>
          <w:color w:val="000000" w:themeColor="text1"/>
          <w:rPrChange w:id="73" w:author="wersja poprawiona" w:date="2023-04-03T01:59:00Z">
            <w:rPr>
              <w:webHidden/>
            </w:rPr>
          </w:rPrChange>
        </w:rPr>
        <w:fldChar w:fldCharType="end"/>
      </w:r>
      <w:r w:rsidRPr="001F4CC2">
        <w:rPr>
          <w:color w:val="000000" w:themeColor="text1"/>
          <w:rPrChange w:id="74" w:author="wersja poprawiona" w:date="2023-04-03T01:59:00Z">
            <w:rPr/>
          </w:rPrChange>
        </w:rPr>
        <w:fldChar w:fldCharType="end"/>
      </w:r>
    </w:p>
    <w:p w14:paraId="656E34E6" w14:textId="351D8F2A" w:rsidR="00156659" w:rsidRPr="001F4CC2" w:rsidRDefault="00000000" w:rsidP="00156659">
      <w:pPr>
        <w:pStyle w:val="Spistreci1"/>
        <w:tabs>
          <w:tab w:val="right" w:leader="dot" w:pos="9062"/>
        </w:tabs>
        <w:spacing w:line="360" w:lineRule="auto"/>
        <w:rPr>
          <w:b w:val="0"/>
          <w:color w:val="000000" w:themeColor="text1"/>
          <w:sz w:val="22"/>
          <w:rPrChange w:id="75" w:author="wersja poprawiona" w:date="2023-04-03T01:59:00Z">
            <w:rPr>
              <w:b w:val="0"/>
              <w:sz w:val="22"/>
            </w:rPr>
          </w:rPrChange>
        </w:rPr>
      </w:pPr>
      <w:r w:rsidRPr="001F4CC2">
        <w:rPr>
          <w:color w:val="000000" w:themeColor="text1"/>
          <w:rPrChange w:id="76" w:author="wersja poprawiona" w:date="2023-04-03T01:59:00Z">
            <w:rPr/>
          </w:rPrChange>
        </w:rPr>
        <w:fldChar w:fldCharType="begin"/>
      </w:r>
      <w:r w:rsidRPr="001F4CC2">
        <w:rPr>
          <w:color w:val="000000" w:themeColor="text1"/>
          <w:rPrChange w:id="77" w:author="wersja poprawiona" w:date="2023-04-03T01:59:00Z">
            <w:rPr/>
          </w:rPrChange>
        </w:rPr>
        <w:instrText>HYPERLINK \l "_Toc128879288"</w:instrText>
      </w:r>
      <w:r w:rsidRPr="001F4CC2">
        <w:rPr>
          <w:color w:val="000000" w:themeColor="text1"/>
          <w:rPrChange w:id="78" w:author="wersja poprawiona" w:date="2023-04-03T01:59:00Z">
            <w:rPr/>
          </w:rPrChange>
        </w:rPr>
      </w:r>
      <w:r w:rsidRPr="001F4CC2">
        <w:rPr>
          <w:color w:val="000000" w:themeColor="text1"/>
          <w:rPrChange w:id="79" w:author="wersja poprawiona" w:date="2023-04-03T01:59:00Z">
            <w:rPr/>
          </w:rPrChange>
        </w:rPr>
        <w:fldChar w:fldCharType="separate"/>
      </w:r>
      <w:r w:rsidR="00156659" w:rsidRPr="001F4CC2">
        <w:rPr>
          <w:rStyle w:val="Hipercze"/>
          <w:color w:val="000000" w:themeColor="text1"/>
          <w:rPrChange w:id="80" w:author="wersja poprawiona" w:date="2023-04-03T01:59:00Z">
            <w:rPr>
              <w:rStyle w:val="Hipercze"/>
            </w:rPr>
          </w:rPrChange>
        </w:rPr>
        <w:t>4. Urządzenia pomiarowe przeznaczonych do automatyzacji pomiarów w szklarni</w:t>
      </w:r>
      <w:r w:rsidR="00156659" w:rsidRPr="001F4CC2">
        <w:rPr>
          <w:webHidden/>
          <w:color w:val="000000" w:themeColor="text1"/>
          <w:rPrChange w:id="81" w:author="wersja poprawiona" w:date="2023-04-03T01:59:00Z">
            <w:rPr>
              <w:webHidden/>
            </w:rPr>
          </w:rPrChange>
        </w:rPr>
        <w:tab/>
      </w:r>
      <w:r w:rsidR="00156659" w:rsidRPr="001F4CC2">
        <w:rPr>
          <w:webHidden/>
          <w:color w:val="000000" w:themeColor="text1"/>
          <w:rPrChange w:id="82" w:author="wersja poprawiona" w:date="2023-04-03T01:59:00Z">
            <w:rPr>
              <w:webHidden/>
            </w:rPr>
          </w:rPrChange>
        </w:rPr>
        <w:fldChar w:fldCharType="begin"/>
      </w:r>
      <w:r w:rsidR="00156659" w:rsidRPr="001F4CC2">
        <w:rPr>
          <w:webHidden/>
          <w:color w:val="000000" w:themeColor="text1"/>
          <w:rPrChange w:id="83" w:author="wersja poprawiona" w:date="2023-04-03T01:59:00Z">
            <w:rPr>
              <w:webHidden/>
            </w:rPr>
          </w:rPrChange>
        </w:rPr>
        <w:instrText xml:space="preserve"> PAGEREF _Toc128879288 \h </w:instrText>
      </w:r>
      <w:r w:rsidR="00156659" w:rsidRPr="001F4CC2">
        <w:rPr>
          <w:webHidden/>
          <w:color w:val="000000" w:themeColor="text1"/>
          <w:rPrChange w:id="84" w:author="wersja poprawiona" w:date="2023-04-03T01:59:00Z">
            <w:rPr>
              <w:webHidden/>
            </w:rPr>
          </w:rPrChange>
        </w:rPr>
      </w:r>
      <w:r w:rsidR="00156659" w:rsidRPr="001F4CC2">
        <w:rPr>
          <w:webHidden/>
          <w:color w:val="000000" w:themeColor="text1"/>
          <w:rPrChange w:id="85" w:author="wersja poprawiona" w:date="2023-04-03T01:59:00Z">
            <w:rPr>
              <w:webHidden/>
            </w:rPr>
          </w:rPrChange>
        </w:rPr>
        <w:fldChar w:fldCharType="separate"/>
      </w:r>
      <w:r w:rsidR="001E037A">
        <w:rPr>
          <w:webHidden/>
          <w:color w:val="000000" w:themeColor="text1"/>
          <w:rPrChange w:id="86" w:author="wersja poprawiona" w:date="2023-04-03T01:59:00Z">
            <w:rPr>
              <w:webHidden/>
            </w:rPr>
          </w:rPrChange>
        </w:rPr>
        <w:t>9</w:t>
      </w:r>
      <w:r w:rsidR="00156659" w:rsidRPr="001F4CC2">
        <w:rPr>
          <w:webHidden/>
          <w:color w:val="000000" w:themeColor="text1"/>
          <w:rPrChange w:id="87" w:author="wersja poprawiona" w:date="2023-04-03T01:59:00Z">
            <w:rPr>
              <w:webHidden/>
            </w:rPr>
          </w:rPrChange>
        </w:rPr>
        <w:fldChar w:fldCharType="end"/>
      </w:r>
      <w:r w:rsidRPr="001F4CC2">
        <w:rPr>
          <w:color w:val="000000" w:themeColor="text1"/>
          <w:rPrChange w:id="88" w:author="wersja poprawiona" w:date="2023-04-03T01:59:00Z">
            <w:rPr/>
          </w:rPrChange>
        </w:rPr>
        <w:fldChar w:fldCharType="end"/>
      </w:r>
    </w:p>
    <w:p w14:paraId="4FF05550" w14:textId="7F1A9675" w:rsidR="00156659" w:rsidRPr="001F4CC2" w:rsidRDefault="00000000" w:rsidP="00156659">
      <w:pPr>
        <w:pStyle w:val="Spistreci2"/>
        <w:tabs>
          <w:tab w:val="right" w:leader="dot" w:pos="9062"/>
        </w:tabs>
        <w:spacing w:line="360" w:lineRule="auto"/>
        <w:rPr>
          <w:i w:val="0"/>
          <w:color w:val="000000" w:themeColor="text1"/>
          <w:sz w:val="22"/>
          <w:rPrChange w:id="89" w:author="wersja poprawiona" w:date="2023-04-03T01:59:00Z">
            <w:rPr>
              <w:i w:val="0"/>
              <w:sz w:val="22"/>
            </w:rPr>
          </w:rPrChange>
        </w:rPr>
      </w:pPr>
      <w:r w:rsidRPr="001F4CC2">
        <w:rPr>
          <w:color w:val="000000" w:themeColor="text1"/>
          <w:rPrChange w:id="90" w:author="wersja poprawiona" w:date="2023-04-03T01:59:00Z">
            <w:rPr/>
          </w:rPrChange>
        </w:rPr>
        <w:fldChar w:fldCharType="begin"/>
      </w:r>
      <w:r w:rsidRPr="001F4CC2">
        <w:rPr>
          <w:color w:val="000000" w:themeColor="text1"/>
          <w:rPrChange w:id="91" w:author="wersja poprawiona" w:date="2023-04-03T01:59:00Z">
            <w:rPr/>
          </w:rPrChange>
        </w:rPr>
        <w:instrText>HYPERLINK \l "_Toc128879289"</w:instrText>
      </w:r>
      <w:r w:rsidRPr="001F4CC2">
        <w:rPr>
          <w:color w:val="000000" w:themeColor="text1"/>
          <w:rPrChange w:id="92" w:author="wersja poprawiona" w:date="2023-04-03T01:59:00Z">
            <w:rPr/>
          </w:rPrChange>
        </w:rPr>
      </w:r>
      <w:r w:rsidRPr="001F4CC2">
        <w:rPr>
          <w:color w:val="000000" w:themeColor="text1"/>
          <w:rPrChange w:id="93" w:author="wersja poprawiona" w:date="2023-04-03T01:59:00Z">
            <w:rPr/>
          </w:rPrChange>
        </w:rPr>
        <w:fldChar w:fldCharType="separate"/>
      </w:r>
      <w:r w:rsidR="00156659" w:rsidRPr="001F4CC2">
        <w:rPr>
          <w:rStyle w:val="Hipercze"/>
          <w:color w:val="000000" w:themeColor="text1"/>
          <w:rPrChange w:id="94" w:author="wersja poprawiona" w:date="2023-04-03T01:59:00Z">
            <w:rPr>
              <w:rStyle w:val="Hipercze"/>
            </w:rPr>
          </w:rPrChange>
        </w:rPr>
        <w:t>4.1. Wprowadzenie</w:t>
      </w:r>
      <w:r w:rsidR="00156659" w:rsidRPr="001F4CC2">
        <w:rPr>
          <w:webHidden/>
          <w:color w:val="000000" w:themeColor="text1"/>
          <w:rPrChange w:id="95" w:author="wersja poprawiona" w:date="2023-04-03T01:59:00Z">
            <w:rPr>
              <w:webHidden/>
            </w:rPr>
          </w:rPrChange>
        </w:rPr>
        <w:tab/>
      </w:r>
      <w:r w:rsidR="00156659" w:rsidRPr="001F4CC2">
        <w:rPr>
          <w:webHidden/>
          <w:color w:val="000000" w:themeColor="text1"/>
          <w:rPrChange w:id="96" w:author="wersja poprawiona" w:date="2023-04-03T01:59:00Z">
            <w:rPr>
              <w:webHidden/>
            </w:rPr>
          </w:rPrChange>
        </w:rPr>
        <w:fldChar w:fldCharType="begin"/>
      </w:r>
      <w:r w:rsidR="00156659" w:rsidRPr="001F4CC2">
        <w:rPr>
          <w:webHidden/>
          <w:color w:val="000000" w:themeColor="text1"/>
          <w:rPrChange w:id="97" w:author="wersja poprawiona" w:date="2023-04-03T01:59:00Z">
            <w:rPr>
              <w:webHidden/>
            </w:rPr>
          </w:rPrChange>
        </w:rPr>
        <w:instrText xml:space="preserve"> PAGEREF _Toc128879289 \h </w:instrText>
      </w:r>
      <w:r w:rsidR="00156659" w:rsidRPr="001F4CC2">
        <w:rPr>
          <w:webHidden/>
          <w:color w:val="000000" w:themeColor="text1"/>
          <w:rPrChange w:id="98" w:author="wersja poprawiona" w:date="2023-04-03T01:59:00Z">
            <w:rPr>
              <w:webHidden/>
            </w:rPr>
          </w:rPrChange>
        </w:rPr>
      </w:r>
      <w:r w:rsidR="00156659" w:rsidRPr="001F4CC2">
        <w:rPr>
          <w:webHidden/>
          <w:color w:val="000000" w:themeColor="text1"/>
          <w:rPrChange w:id="99" w:author="wersja poprawiona" w:date="2023-04-03T01:59:00Z">
            <w:rPr>
              <w:webHidden/>
            </w:rPr>
          </w:rPrChange>
        </w:rPr>
        <w:fldChar w:fldCharType="separate"/>
      </w:r>
      <w:r w:rsidR="001E037A">
        <w:rPr>
          <w:webHidden/>
          <w:color w:val="000000" w:themeColor="text1"/>
          <w:rPrChange w:id="100" w:author="wersja poprawiona" w:date="2023-04-03T01:59:00Z">
            <w:rPr>
              <w:webHidden/>
            </w:rPr>
          </w:rPrChange>
        </w:rPr>
        <w:t>9</w:t>
      </w:r>
      <w:r w:rsidR="00156659" w:rsidRPr="001F4CC2">
        <w:rPr>
          <w:webHidden/>
          <w:color w:val="000000" w:themeColor="text1"/>
          <w:rPrChange w:id="101" w:author="wersja poprawiona" w:date="2023-04-03T01:59:00Z">
            <w:rPr>
              <w:webHidden/>
            </w:rPr>
          </w:rPrChange>
        </w:rPr>
        <w:fldChar w:fldCharType="end"/>
      </w:r>
      <w:r w:rsidRPr="001F4CC2">
        <w:rPr>
          <w:color w:val="000000" w:themeColor="text1"/>
          <w:rPrChange w:id="102" w:author="wersja poprawiona" w:date="2023-04-03T01:59:00Z">
            <w:rPr/>
          </w:rPrChange>
        </w:rPr>
        <w:fldChar w:fldCharType="end"/>
      </w:r>
    </w:p>
    <w:p w14:paraId="5205BE45" w14:textId="563506AB" w:rsidR="00156659" w:rsidRPr="001F4CC2" w:rsidRDefault="00000000" w:rsidP="00156659">
      <w:pPr>
        <w:pStyle w:val="Spistreci2"/>
        <w:tabs>
          <w:tab w:val="right" w:leader="dot" w:pos="9062"/>
        </w:tabs>
        <w:spacing w:line="360" w:lineRule="auto"/>
        <w:rPr>
          <w:i w:val="0"/>
          <w:color w:val="000000" w:themeColor="text1"/>
          <w:sz w:val="22"/>
          <w:rPrChange w:id="103" w:author="wersja poprawiona" w:date="2023-04-03T01:59:00Z">
            <w:rPr>
              <w:i w:val="0"/>
              <w:sz w:val="22"/>
            </w:rPr>
          </w:rPrChange>
        </w:rPr>
      </w:pPr>
      <w:r w:rsidRPr="001F4CC2">
        <w:rPr>
          <w:color w:val="000000" w:themeColor="text1"/>
          <w:rPrChange w:id="104" w:author="wersja poprawiona" w:date="2023-04-03T01:59:00Z">
            <w:rPr/>
          </w:rPrChange>
        </w:rPr>
        <w:fldChar w:fldCharType="begin"/>
      </w:r>
      <w:r w:rsidRPr="001F4CC2">
        <w:rPr>
          <w:color w:val="000000" w:themeColor="text1"/>
        </w:rPr>
        <w:instrText>HYPERLINK \l "_Toc128879290"</w:instrText>
      </w:r>
      <w:r w:rsidRPr="001F4CC2">
        <w:rPr>
          <w:color w:val="000000" w:themeColor="text1"/>
        </w:rPr>
      </w:r>
      <w:r w:rsidRPr="001F4CC2">
        <w:rPr>
          <w:color w:val="000000" w:themeColor="text1"/>
          <w:rPrChange w:id="105" w:author="wersja poprawiona" w:date="2023-04-03T01:59:00Z">
            <w:rPr/>
          </w:rPrChange>
        </w:rPr>
        <w:fldChar w:fldCharType="separate"/>
      </w:r>
      <w:r w:rsidR="00156659" w:rsidRPr="001F4CC2">
        <w:rPr>
          <w:rStyle w:val="Hipercze"/>
          <w:color w:val="000000" w:themeColor="text1"/>
          <w:rPrChange w:id="106" w:author="wersja poprawiona" w:date="2023-04-03T01:59:00Z">
            <w:rPr>
              <w:rStyle w:val="Hipercze"/>
            </w:rPr>
          </w:rPrChange>
        </w:rPr>
        <w:t>4.2. Przegląd urządzeń pomiarowych przeznaczonych do automatyzacji pomiarów w szklarni</w:t>
      </w:r>
      <w:r w:rsidR="00156659" w:rsidRPr="001F4CC2">
        <w:rPr>
          <w:webHidden/>
          <w:color w:val="000000" w:themeColor="text1"/>
          <w:rPrChange w:id="107" w:author="wersja poprawiona" w:date="2023-04-03T01:59:00Z">
            <w:rPr>
              <w:webHidden/>
            </w:rPr>
          </w:rPrChange>
        </w:rPr>
        <w:tab/>
      </w:r>
      <w:r w:rsidR="00156659" w:rsidRPr="001F4CC2">
        <w:rPr>
          <w:webHidden/>
          <w:color w:val="000000" w:themeColor="text1"/>
          <w:rPrChange w:id="108" w:author="wersja poprawiona" w:date="2023-04-03T01:59:00Z">
            <w:rPr>
              <w:webHidden/>
            </w:rPr>
          </w:rPrChange>
        </w:rPr>
        <w:fldChar w:fldCharType="begin"/>
      </w:r>
      <w:r w:rsidR="00156659" w:rsidRPr="001F4CC2">
        <w:rPr>
          <w:noProof/>
          <w:webHidden/>
          <w:color w:val="000000" w:themeColor="text1"/>
        </w:rPr>
        <w:instrText xml:space="preserve"> PAGEREF _Toc128879290 \h </w:instrText>
      </w:r>
      <w:r w:rsidR="00156659" w:rsidRPr="001F4CC2">
        <w:rPr>
          <w:noProof/>
          <w:webHidden/>
          <w:color w:val="000000" w:themeColor="text1"/>
        </w:rPr>
      </w:r>
      <w:r w:rsidR="00156659" w:rsidRPr="001F4CC2">
        <w:rPr>
          <w:webHidden/>
          <w:color w:val="000000" w:themeColor="text1"/>
          <w:rPrChange w:id="109" w:author="wersja poprawiona" w:date="2023-04-03T01:59:00Z">
            <w:rPr>
              <w:webHidden/>
            </w:rPr>
          </w:rPrChange>
        </w:rPr>
        <w:fldChar w:fldCharType="separate"/>
      </w:r>
      <w:r w:rsidR="001E037A">
        <w:rPr>
          <w:noProof/>
          <w:webHidden/>
          <w:color w:val="000000" w:themeColor="text1"/>
        </w:rPr>
        <w:t>9</w:t>
      </w:r>
      <w:r w:rsidR="00156659" w:rsidRPr="001F4CC2">
        <w:rPr>
          <w:webHidden/>
          <w:color w:val="000000" w:themeColor="text1"/>
          <w:rPrChange w:id="110" w:author="wersja poprawiona" w:date="2023-04-03T01:59:00Z">
            <w:rPr>
              <w:webHidden/>
            </w:rPr>
          </w:rPrChange>
        </w:rPr>
        <w:fldChar w:fldCharType="end"/>
      </w:r>
      <w:r w:rsidRPr="001F4CC2">
        <w:rPr>
          <w:color w:val="000000" w:themeColor="text1"/>
          <w:rPrChange w:id="111" w:author="wersja poprawiona" w:date="2023-04-03T01:59:00Z">
            <w:rPr/>
          </w:rPrChange>
        </w:rPr>
        <w:fldChar w:fldCharType="end"/>
      </w:r>
    </w:p>
    <w:p w14:paraId="41613F99" w14:textId="005355F6" w:rsidR="00156659" w:rsidRPr="001F4CC2" w:rsidRDefault="00000000" w:rsidP="00156659">
      <w:pPr>
        <w:pStyle w:val="Spistreci1"/>
        <w:tabs>
          <w:tab w:val="right" w:leader="dot" w:pos="9062"/>
        </w:tabs>
        <w:spacing w:line="360" w:lineRule="auto"/>
        <w:rPr>
          <w:b w:val="0"/>
          <w:color w:val="000000" w:themeColor="text1"/>
          <w:sz w:val="22"/>
          <w:rPrChange w:id="112" w:author="wersja poprawiona" w:date="2023-04-03T01:59:00Z">
            <w:rPr>
              <w:b w:val="0"/>
              <w:sz w:val="22"/>
            </w:rPr>
          </w:rPrChange>
        </w:rPr>
      </w:pPr>
      <w:r w:rsidRPr="001F4CC2">
        <w:rPr>
          <w:color w:val="000000" w:themeColor="text1"/>
          <w:rPrChange w:id="113" w:author="wersja poprawiona" w:date="2023-04-03T01:59:00Z">
            <w:rPr/>
          </w:rPrChange>
        </w:rPr>
        <w:fldChar w:fldCharType="begin"/>
      </w:r>
      <w:r w:rsidRPr="001F4CC2">
        <w:rPr>
          <w:color w:val="000000" w:themeColor="text1"/>
          <w:rPrChange w:id="114" w:author="wersja poprawiona" w:date="2023-04-03T01:59:00Z">
            <w:rPr/>
          </w:rPrChange>
        </w:rPr>
        <w:instrText>HYPERLINK \l "_Toc128879291"</w:instrText>
      </w:r>
      <w:r w:rsidRPr="001F4CC2">
        <w:rPr>
          <w:color w:val="000000" w:themeColor="text1"/>
          <w:rPrChange w:id="115" w:author="wersja poprawiona" w:date="2023-04-03T01:59:00Z">
            <w:rPr/>
          </w:rPrChange>
        </w:rPr>
      </w:r>
      <w:r w:rsidRPr="001F4CC2">
        <w:rPr>
          <w:color w:val="000000" w:themeColor="text1"/>
          <w:rPrChange w:id="116" w:author="wersja poprawiona" w:date="2023-04-03T01:59:00Z">
            <w:rPr/>
          </w:rPrChange>
        </w:rPr>
        <w:fldChar w:fldCharType="separate"/>
      </w:r>
      <w:r w:rsidR="00156659" w:rsidRPr="001F4CC2">
        <w:rPr>
          <w:rStyle w:val="Hipercze"/>
          <w:color w:val="000000" w:themeColor="text1"/>
          <w:rPrChange w:id="117" w:author="wersja poprawiona" w:date="2023-04-03T01:59:00Z">
            <w:rPr>
              <w:rStyle w:val="Hipercze"/>
            </w:rPr>
          </w:rPrChange>
        </w:rPr>
        <w:t>5. Prace nad projektem urządzenia pomiarowego</w:t>
      </w:r>
      <w:r w:rsidR="00156659" w:rsidRPr="001F4CC2">
        <w:rPr>
          <w:webHidden/>
          <w:color w:val="000000" w:themeColor="text1"/>
          <w:rPrChange w:id="118" w:author="wersja poprawiona" w:date="2023-04-03T01:59:00Z">
            <w:rPr>
              <w:webHidden/>
            </w:rPr>
          </w:rPrChange>
        </w:rPr>
        <w:tab/>
      </w:r>
      <w:r w:rsidR="00156659" w:rsidRPr="001F4CC2">
        <w:rPr>
          <w:webHidden/>
          <w:color w:val="000000" w:themeColor="text1"/>
          <w:rPrChange w:id="119" w:author="wersja poprawiona" w:date="2023-04-03T01:59:00Z">
            <w:rPr>
              <w:webHidden/>
            </w:rPr>
          </w:rPrChange>
        </w:rPr>
        <w:fldChar w:fldCharType="begin"/>
      </w:r>
      <w:r w:rsidR="00156659" w:rsidRPr="001F4CC2">
        <w:rPr>
          <w:webHidden/>
          <w:color w:val="000000" w:themeColor="text1"/>
          <w:rPrChange w:id="120" w:author="wersja poprawiona" w:date="2023-04-03T01:59:00Z">
            <w:rPr>
              <w:webHidden/>
            </w:rPr>
          </w:rPrChange>
        </w:rPr>
        <w:instrText xml:space="preserve"> PAGEREF _Toc128879291 \h </w:instrText>
      </w:r>
      <w:r w:rsidR="00156659" w:rsidRPr="001F4CC2">
        <w:rPr>
          <w:webHidden/>
          <w:color w:val="000000" w:themeColor="text1"/>
          <w:rPrChange w:id="121" w:author="wersja poprawiona" w:date="2023-04-03T01:59:00Z">
            <w:rPr>
              <w:webHidden/>
            </w:rPr>
          </w:rPrChange>
        </w:rPr>
      </w:r>
      <w:r w:rsidR="00156659" w:rsidRPr="001F4CC2">
        <w:rPr>
          <w:webHidden/>
          <w:color w:val="000000" w:themeColor="text1"/>
          <w:rPrChange w:id="122" w:author="wersja poprawiona" w:date="2023-04-03T01:59:00Z">
            <w:rPr>
              <w:webHidden/>
            </w:rPr>
          </w:rPrChange>
        </w:rPr>
        <w:fldChar w:fldCharType="separate"/>
      </w:r>
      <w:r w:rsidR="001E037A">
        <w:rPr>
          <w:webHidden/>
          <w:color w:val="000000" w:themeColor="text1"/>
          <w:rPrChange w:id="123" w:author="wersja poprawiona" w:date="2023-04-03T01:59:00Z">
            <w:rPr>
              <w:webHidden/>
            </w:rPr>
          </w:rPrChange>
        </w:rPr>
        <w:t>14</w:t>
      </w:r>
      <w:r w:rsidR="00156659" w:rsidRPr="001F4CC2">
        <w:rPr>
          <w:webHidden/>
          <w:color w:val="000000" w:themeColor="text1"/>
          <w:rPrChange w:id="124" w:author="wersja poprawiona" w:date="2023-04-03T01:59:00Z">
            <w:rPr>
              <w:webHidden/>
            </w:rPr>
          </w:rPrChange>
        </w:rPr>
        <w:fldChar w:fldCharType="end"/>
      </w:r>
      <w:r w:rsidRPr="001F4CC2">
        <w:rPr>
          <w:color w:val="000000" w:themeColor="text1"/>
          <w:rPrChange w:id="125" w:author="wersja poprawiona" w:date="2023-04-03T01:59:00Z">
            <w:rPr/>
          </w:rPrChange>
        </w:rPr>
        <w:fldChar w:fldCharType="end"/>
      </w:r>
    </w:p>
    <w:p w14:paraId="4AD1A4F3" w14:textId="09D71BFB" w:rsidR="00156659" w:rsidRPr="001F4CC2" w:rsidRDefault="00000000" w:rsidP="00156659">
      <w:pPr>
        <w:pStyle w:val="Spistreci2"/>
        <w:tabs>
          <w:tab w:val="right" w:leader="dot" w:pos="9062"/>
        </w:tabs>
        <w:spacing w:line="360" w:lineRule="auto"/>
        <w:rPr>
          <w:i w:val="0"/>
          <w:color w:val="000000" w:themeColor="text1"/>
          <w:sz w:val="22"/>
          <w:rPrChange w:id="126" w:author="wersja poprawiona" w:date="2023-04-03T01:59:00Z">
            <w:rPr>
              <w:i w:val="0"/>
              <w:sz w:val="22"/>
            </w:rPr>
          </w:rPrChange>
        </w:rPr>
      </w:pPr>
      <w:r w:rsidRPr="001F4CC2">
        <w:rPr>
          <w:color w:val="000000" w:themeColor="text1"/>
          <w:rPrChange w:id="127" w:author="wersja poprawiona" w:date="2023-04-03T01:59:00Z">
            <w:rPr/>
          </w:rPrChange>
        </w:rPr>
        <w:fldChar w:fldCharType="begin"/>
      </w:r>
      <w:r w:rsidRPr="001F4CC2">
        <w:rPr>
          <w:color w:val="000000" w:themeColor="text1"/>
          <w:rPrChange w:id="128" w:author="wersja poprawiona" w:date="2023-04-03T01:59:00Z">
            <w:rPr/>
          </w:rPrChange>
        </w:rPr>
        <w:instrText>HYPERLINK \l "_Toc128879292"</w:instrText>
      </w:r>
      <w:r w:rsidRPr="001F4CC2">
        <w:rPr>
          <w:color w:val="000000" w:themeColor="text1"/>
          <w:rPrChange w:id="129" w:author="wersja poprawiona" w:date="2023-04-03T01:59:00Z">
            <w:rPr/>
          </w:rPrChange>
        </w:rPr>
      </w:r>
      <w:r w:rsidRPr="001F4CC2">
        <w:rPr>
          <w:color w:val="000000" w:themeColor="text1"/>
          <w:rPrChange w:id="130" w:author="wersja poprawiona" w:date="2023-04-03T01:59:00Z">
            <w:rPr/>
          </w:rPrChange>
        </w:rPr>
        <w:fldChar w:fldCharType="separate"/>
      </w:r>
      <w:r w:rsidR="00156659" w:rsidRPr="001F4CC2">
        <w:rPr>
          <w:rStyle w:val="Hipercze"/>
          <w:color w:val="000000" w:themeColor="text1"/>
          <w:rPrChange w:id="131" w:author="wersja poprawiona" w:date="2023-04-03T01:59:00Z">
            <w:rPr>
              <w:rStyle w:val="Hipercze"/>
            </w:rPr>
          </w:rPrChange>
        </w:rPr>
        <w:t>5.1. Wprowadzenie</w:t>
      </w:r>
      <w:r w:rsidR="00156659" w:rsidRPr="001F4CC2">
        <w:rPr>
          <w:webHidden/>
          <w:color w:val="000000" w:themeColor="text1"/>
          <w:rPrChange w:id="132" w:author="wersja poprawiona" w:date="2023-04-03T01:59:00Z">
            <w:rPr>
              <w:webHidden/>
            </w:rPr>
          </w:rPrChange>
        </w:rPr>
        <w:tab/>
      </w:r>
      <w:r w:rsidR="00156659" w:rsidRPr="001F4CC2">
        <w:rPr>
          <w:webHidden/>
          <w:color w:val="000000" w:themeColor="text1"/>
          <w:rPrChange w:id="133" w:author="wersja poprawiona" w:date="2023-04-03T01:59:00Z">
            <w:rPr>
              <w:webHidden/>
            </w:rPr>
          </w:rPrChange>
        </w:rPr>
        <w:fldChar w:fldCharType="begin"/>
      </w:r>
      <w:r w:rsidR="00156659" w:rsidRPr="001F4CC2">
        <w:rPr>
          <w:webHidden/>
          <w:color w:val="000000" w:themeColor="text1"/>
          <w:rPrChange w:id="134" w:author="wersja poprawiona" w:date="2023-04-03T01:59:00Z">
            <w:rPr>
              <w:webHidden/>
            </w:rPr>
          </w:rPrChange>
        </w:rPr>
        <w:instrText xml:space="preserve"> PAGEREF _Toc128879292 \h </w:instrText>
      </w:r>
      <w:r w:rsidR="00156659" w:rsidRPr="001F4CC2">
        <w:rPr>
          <w:webHidden/>
          <w:color w:val="000000" w:themeColor="text1"/>
          <w:rPrChange w:id="135" w:author="wersja poprawiona" w:date="2023-04-03T01:59:00Z">
            <w:rPr>
              <w:webHidden/>
            </w:rPr>
          </w:rPrChange>
        </w:rPr>
      </w:r>
      <w:r w:rsidR="00156659" w:rsidRPr="001F4CC2">
        <w:rPr>
          <w:webHidden/>
          <w:color w:val="000000" w:themeColor="text1"/>
          <w:rPrChange w:id="136" w:author="wersja poprawiona" w:date="2023-04-03T01:59:00Z">
            <w:rPr>
              <w:webHidden/>
            </w:rPr>
          </w:rPrChange>
        </w:rPr>
        <w:fldChar w:fldCharType="separate"/>
      </w:r>
      <w:r w:rsidR="001E037A">
        <w:rPr>
          <w:webHidden/>
          <w:color w:val="000000" w:themeColor="text1"/>
          <w:rPrChange w:id="137" w:author="wersja poprawiona" w:date="2023-04-03T01:59:00Z">
            <w:rPr>
              <w:webHidden/>
            </w:rPr>
          </w:rPrChange>
        </w:rPr>
        <w:t>14</w:t>
      </w:r>
      <w:r w:rsidR="00156659" w:rsidRPr="001F4CC2">
        <w:rPr>
          <w:webHidden/>
          <w:color w:val="000000" w:themeColor="text1"/>
          <w:rPrChange w:id="138" w:author="wersja poprawiona" w:date="2023-04-03T01:59:00Z">
            <w:rPr>
              <w:webHidden/>
            </w:rPr>
          </w:rPrChange>
        </w:rPr>
        <w:fldChar w:fldCharType="end"/>
      </w:r>
      <w:r w:rsidRPr="001F4CC2">
        <w:rPr>
          <w:color w:val="000000" w:themeColor="text1"/>
          <w:rPrChange w:id="139" w:author="wersja poprawiona" w:date="2023-04-03T01:59:00Z">
            <w:rPr/>
          </w:rPrChange>
        </w:rPr>
        <w:fldChar w:fldCharType="end"/>
      </w:r>
    </w:p>
    <w:p w14:paraId="67B1EC58" w14:textId="246735D9" w:rsidR="00156659" w:rsidRPr="001F4CC2" w:rsidRDefault="00000000" w:rsidP="00156659">
      <w:pPr>
        <w:pStyle w:val="Spistreci2"/>
        <w:tabs>
          <w:tab w:val="right" w:leader="dot" w:pos="9062"/>
        </w:tabs>
        <w:spacing w:line="360" w:lineRule="auto"/>
        <w:rPr>
          <w:i w:val="0"/>
          <w:color w:val="000000" w:themeColor="text1"/>
          <w:sz w:val="22"/>
          <w:rPrChange w:id="140" w:author="wersja poprawiona" w:date="2023-04-03T01:59:00Z">
            <w:rPr>
              <w:i w:val="0"/>
              <w:sz w:val="22"/>
            </w:rPr>
          </w:rPrChange>
        </w:rPr>
      </w:pPr>
      <w:r w:rsidRPr="001F4CC2">
        <w:rPr>
          <w:color w:val="000000" w:themeColor="text1"/>
          <w:rPrChange w:id="141" w:author="wersja poprawiona" w:date="2023-04-03T01:59:00Z">
            <w:rPr/>
          </w:rPrChange>
        </w:rPr>
        <w:fldChar w:fldCharType="begin"/>
      </w:r>
      <w:r w:rsidRPr="001F4CC2">
        <w:rPr>
          <w:color w:val="000000" w:themeColor="text1"/>
          <w:rPrChange w:id="142" w:author="wersja poprawiona" w:date="2023-04-03T01:59:00Z">
            <w:rPr/>
          </w:rPrChange>
        </w:rPr>
        <w:instrText>HYPERLINK \l "_Toc128879293"</w:instrText>
      </w:r>
      <w:r w:rsidRPr="001F4CC2">
        <w:rPr>
          <w:color w:val="000000" w:themeColor="text1"/>
          <w:rPrChange w:id="143" w:author="wersja poprawiona" w:date="2023-04-03T01:59:00Z">
            <w:rPr/>
          </w:rPrChange>
        </w:rPr>
      </w:r>
      <w:r w:rsidRPr="001F4CC2">
        <w:rPr>
          <w:color w:val="000000" w:themeColor="text1"/>
          <w:rPrChange w:id="144" w:author="wersja poprawiona" w:date="2023-04-03T01:59:00Z">
            <w:rPr/>
          </w:rPrChange>
        </w:rPr>
        <w:fldChar w:fldCharType="separate"/>
      </w:r>
      <w:r w:rsidR="00156659" w:rsidRPr="001F4CC2">
        <w:rPr>
          <w:rStyle w:val="Hipercze"/>
          <w:color w:val="000000" w:themeColor="text1"/>
          <w:rPrChange w:id="145" w:author="wersja poprawiona" w:date="2023-04-03T01:59:00Z">
            <w:rPr>
              <w:rStyle w:val="Hipercze"/>
            </w:rPr>
          </w:rPrChange>
        </w:rPr>
        <w:t>5.2. Część sprzętowa</w:t>
      </w:r>
      <w:r w:rsidR="00156659" w:rsidRPr="001F4CC2">
        <w:rPr>
          <w:webHidden/>
          <w:color w:val="000000" w:themeColor="text1"/>
          <w:rPrChange w:id="146" w:author="wersja poprawiona" w:date="2023-04-03T01:59:00Z">
            <w:rPr>
              <w:webHidden/>
            </w:rPr>
          </w:rPrChange>
        </w:rPr>
        <w:tab/>
      </w:r>
      <w:r w:rsidR="00156659" w:rsidRPr="001F4CC2">
        <w:rPr>
          <w:webHidden/>
          <w:color w:val="000000" w:themeColor="text1"/>
          <w:rPrChange w:id="147" w:author="wersja poprawiona" w:date="2023-04-03T01:59:00Z">
            <w:rPr>
              <w:webHidden/>
            </w:rPr>
          </w:rPrChange>
        </w:rPr>
        <w:fldChar w:fldCharType="begin"/>
      </w:r>
      <w:r w:rsidR="00156659" w:rsidRPr="001F4CC2">
        <w:rPr>
          <w:webHidden/>
          <w:color w:val="000000" w:themeColor="text1"/>
          <w:rPrChange w:id="148" w:author="wersja poprawiona" w:date="2023-04-03T01:59:00Z">
            <w:rPr>
              <w:webHidden/>
            </w:rPr>
          </w:rPrChange>
        </w:rPr>
        <w:instrText xml:space="preserve"> PAGEREF _Toc128879293 \h </w:instrText>
      </w:r>
      <w:r w:rsidR="00156659" w:rsidRPr="001F4CC2">
        <w:rPr>
          <w:webHidden/>
          <w:color w:val="000000" w:themeColor="text1"/>
          <w:rPrChange w:id="149" w:author="wersja poprawiona" w:date="2023-04-03T01:59:00Z">
            <w:rPr>
              <w:webHidden/>
            </w:rPr>
          </w:rPrChange>
        </w:rPr>
      </w:r>
      <w:r w:rsidR="00156659" w:rsidRPr="001F4CC2">
        <w:rPr>
          <w:webHidden/>
          <w:color w:val="000000" w:themeColor="text1"/>
          <w:rPrChange w:id="150" w:author="wersja poprawiona" w:date="2023-04-03T01:59:00Z">
            <w:rPr>
              <w:webHidden/>
            </w:rPr>
          </w:rPrChange>
        </w:rPr>
        <w:fldChar w:fldCharType="separate"/>
      </w:r>
      <w:r w:rsidR="001E037A">
        <w:rPr>
          <w:webHidden/>
          <w:color w:val="000000" w:themeColor="text1"/>
          <w:rPrChange w:id="151" w:author="wersja poprawiona" w:date="2023-04-03T01:59:00Z">
            <w:rPr>
              <w:webHidden/>
            </w:rPr>
          </w:rPrChange>
        </w:rPr>
        <w:t>15</w:t>
      </w:r>
      <w:r w:rsidR="00156659" w:rsidRPr="001F4CC2">
        <w:rPr>
          <w:webHidden/>
          <w:color w:val="000000" w:themeColor="text1"/>
          <w:rPrChange w:id="152" w:author="wersja poprawiona" w:date="2023-04-03T01:59:00Z">
            <w:rPr>
              <w:webHidden/>
            </w:rPr>
          </w:rPrChange>
        </w:rPr>
        <w:fldChar w:fldCharType="end"/>
      </w:r>
      <w:r w:rsidRPr="001F4CC2">
        <w:rPr>
          <w:color w:val="000000" w:themeColor="text1"/>
          <w:rPrChange w:id="153" w:author="wersja poprawiona" w:date="2023-04-03T01:59:00Z">
            <w:rPr/>
          </w:rPrChange>
        </w:rPr>
        <w:fldChar w:fldCharType="end"/>
      </w:r>
    </w:p>
    <w:p w14:paraId="2FC4E5A7" w14:textId="05A31EFC" w:rsidR="00156659" w:rsidRPr="001F4CC2" w:rsidRDefault="00000000" w:rsidP="00156659">
      <w:pPr>
        <w:pStyle w:val="Spistreci3"/>
        <w:tabs>
          <w:tab w:val="right" w:leader="dot" w:pos="9062"/>
        </w:tabs>
        <w:spacing w:line="360" w:lineRule="auto"/>
        <w:rPr>
          <w:color w:val="000000" w:themeColor="text1"/>
          <w:sz w:val="22"/>
          <w:rPrChange w:id="154" w:author="wersja poprawiona" w:date="2023-04-03T01:59:00Z">
            <w:rPr>
              <w:sz w:val="22"/>
            </w:rPr>
          </w:rPrChange>
        </w:rPr>
      </w:pPr>
      <w:r w:rsidRPr="001F4CC2">
        <w:rPr>
          <w:color w:val="000000" w:themeColor="text1"/>
          <w:rPrChange w:id="155" w:author="wersja poprawiona" w:date="2023-04-03T01:59:00Z">
            <w:rPr/>
          </w:rPrChange>
        </w:rPr>
        <w:fldChar w:fldCharType="begin"/>
      </w:r>
      <w:r w:rsidRPr="001F4CC2">
        <w:rPr>
          <w:color w:val="000000" w:themeColor="text1"/>
        </w:rPr>
        <w:instrText>HYPERLINK \l "_Toc128879294"</w:instrText>
      </w:r>
      <w:r w:rsidRPr="001F4CC2">
        <w:rPr>
          <w:color w:val="000000" w:themeColor="text1"/>
        </w:rPr>
      </w:r>
      <w:r w:rsidRPr="001F4CC2">
        <w:rPr>
          <w:color w:val="000000" w:themeColor="text1"/>
          <w:rPrChange w:id="156" w:author="wersja poprawiona" w:date="2023-04-03T01:59:00Z">
            <w:rPr/>
          </w:rPrChange>
        </w:rPr>
        <w:fldChar w:fldCharType="separate"/>
      </w:r>
      <w:r w:rsidR="00156659" w:rsidRPr="001F4CC2">
        <w:rPr>
          <w:rStyle w:val="Hipercze"/>
          <w:color w:val="000000" w:themeColor="text1"/>
          <w:rPrChange w:id="157" w:author="wersja poprawiona" w:date="2023-04-03T01:59:00Z">
            <w:rPr>
              <w:rStyle w:val="Hipercze"/>
            </w:rPr>
          </w:rPrChange>
        </w:rPr>
        <w:t>5.2.1 Mikrokontroler</w:t>
      </w:r>
      <w:r w:rsidR="00156659" w:rsidRPr="001F4CC2">
        <w:rPr>
          <w:webHidden/>
          <w:color w:val="000000" w:themeColor="text1"/>
          <w:rPrChange w:id="158" w:author="wersja poprawiona" w:date="2023-04-03T01:59:00Z">
            <w:rPr>
              <w:webHidden/>
            </w:rPr>
          </w:rPrChange>
        </w:rPr>
        <w:tab/>
      </w:r>
      <w:r w:rsidR="00156659" w:rsidRPr="001F4CC2">
        <w:rPr>
          <w:webHidden/>
          <w:color w:val="000000" w:themeColor="text1"/>
          <w:rPrChange w:id="159" w:author="wersja poprawiona" w:date="2023-04-03T01:59:00Z">
            <w:rPr>
              <w:webHidden/>
            </w:rPr>
          </w:rPrChange>
        </w:rPr>
        <w:fldChar w:fldCharType="begin"/>
      </w:r>
      <w:r w:rsidR="00156659" w:rsidRPr="001F4CC2">
        <w:rPr>
          <w:noProof/>
          <w:webHidden/>
          <w:color w:val="000000" w:themeColor="text1"/>
        </w:rPr>
        <w:instrText xml:space="preserve"> PAGEREF _Toc128879294 \h </w:instrText>
      </w:r>
      <w:r w:rsidR="00156659" w:rsidRPr="001F4CC2">
        <w:rPr>
          <w:noProof/>
          <w:webHidden/>
          <w:color w:val="000000" w:themeColor="text1"/>
        </w:rPr>
      </w:r>
      <w:r w:rsidR="00156659" w:rsidRPr="001F4CC2">
        <w:rPr>
          <w:webHidden/>
          <w:color w:val="000000" w:themeColor="text1"/>
          <w:rPrChange w:id="160" w:author="wersja poprawiona" w:date="2023-04-03T01:59:00Z">
            <w:rPr>
              <w:webHidden/>
            </w:rPr>
          </w:rPrChange>
        </w:rPr>
        <w:fldChar w:fldCharType="separate"/>
      </w:r>
      <w:r w:rsidR="001E037A">
        <w:rPr>
          <w:noProof/>
          <w:webHidden/>
          <w:color w:val="000000" w:themeColor="text1"/>
        </w:rPr>
        <w:t>15</w:t>
      </w:r>
      <w:r w:rsidR="00156659" w:rsidRPr="001F4CC2">
        <w:rPr>
          <w:webHidden/>
          <w:color w:val="000000" w:themeColor="text1"/>
          <w:rPrChange w:id="161" w:author="wersja poprawiona" w:date="2023-04-03T01:59:00Z">
            <w:rPr>
              <w:webHidden/>
            </w:rPr>
          </w:rPrChange>
        </w:rPr>
        <w:fldChar w:fldCharType="end"/>
      </w:r>
      <w:r w:rsidRPr="001F4CC2">
        <w:rPr>
          <w:color w:val="000000" w:themeColor="text1"/>
          <w:rPrChange w:id="162" w:author="wersja poprawiona" w:date="2023-04-03T01:59:00Z">
            <w:rPr/>
          </w:rPrChange>
        </w:rPr>
        <w:fldChar w:fldCharType="end"/>
      </w:r>
    </w:p>
    <w:p w14:paraId="2FAB10E9" w14:textId="34CCF1CB" w:rsidR="00156659" w:rsidRPr="001F4CC2" w:rsidRDefault="00000000" w:rsidP="00156659">
      <w:pPr>
        <w:pStyle w:val="Spistreci3"/>
        <w:tabs>
          <w:tab w:val="right" w:leader="dot" w:pos="9062"/>
        </w:tabs>
        <w:spacing w:line="360" w:lineRule="auto"/>
        <w:rPr>
          <w:color w:val="000000" w:themeColor="text1"/>
          <w:sz w:val="22"/>
          <w:rPrChange w:id="163" w:author="wersja poprawiona" w:date="2023-04-03T01:59:00Z">
            <w:rPr>
              <w:sz w:val="22"/>
            </w:rPr>
          </w:rPrChange>
        </w:rPr>
      </w:pPr>
      <w:r w:rsidRPr="001F4CC2">
        <w:rPr>
          <w:color w:val="000000" w:themeColor="text1"/>
          <w:rPrChange w:id="164" w:author="wersja poprawiona" w:date="2023-04-03T01:59:00Z">
            <w:rPr/>
          </w:rPrChange>
        </w:rPr>
        <w:fldChar w:fldCharType="begin"/>
      </w:r>
      <w:r w:rsidRPr="001F4CC2">
        <w:rPr>
          <w:color w:val="000000" w:themeColor="text1"/>
        </w:rPr>
        <w:instrText>HYPERLINK \l "_Toc128879295"</w:instrText>
      </w:r>
      <w:r w:rsidRPr="001F4CC2">
        <w:rPr>
          <w:color w:val="000000" w:themeColor="text1"/>
        </w:rPr>
      </w:r>
      <w:r w:rsidRPr="001F4CC2">
        <w:rPr>
          <w:color w:val="000000" w:themeColor="text1"/>
          <w:rPrChange w:id="165" w:author="wersja poprawiona" w:date="2023-04-03T01:59:00Z">
            <w:rPr/>
          </w:rPrChange>
        </w:rPr>
        <w:fldChar w:fldCharType="separate"/>
      </w:r>
      <w:r w:rsidR="00156659" w:rsidRPr="001F4CC2">
        <w:rPr>
          <w:rStyle w:val="Hipercze"/>
          <w:color w:val="000000" w:themeColor="text1"/>
          <w:rPrChange w:id="166" w:author="wersja poprawiona" w:date="2023-04-03T01:59:00Z">
            <w:rPr>
              <w:rStyle w:val="Hipercze"/>
            </w:rPr>
          </w:rPrChange>
        </w:rPr>
        <w:t>5.2.2. Czujniki</w:t>
      </w:r>
      <w:r w:rsidR="00156659" w:rsidRPr="001F4CC2">
        <w:rPr>
          <w:webHidden/>
          <w:color w:val="000000" w:themeColor="text1"/>
          <w:rPrChange w:id="167" w:author="wersja poprawiona" w:date="2023-04-03T01:59:00Z">
            <w:rPr>
              <w:webHidden/>
            </w:rPr>
          </w:rPrChange>
        </w:rPr>
        <w:tab/>
      </w:r>
      <w:r w:rsidR="00156659" w:rsidRPr="001F4CC2">
        <w:rPr>
          <w:webHidden/>
          <w:color w:val="000000" w:themeColor="text1"/>
          <w:rPrChange w:id="168" w:author="wersja poprawiona" w:date="2023-04-03T01:59:00Z">
            <w:rPr>
              <w:webHidden/>
            </w:rPr>
          </w:rPrChange>
        </w:rPr>
        <w:fldChar w:fldCharType="begin"/>
      </w:r>
      <w:r w:rsidR="00156659" w:rsidRPr="001F4CC2">
        <w:rPr>
          <w:noProof/>
          <w:webHidden/>
          <w:color w:val="000000" w:themeColor="text1"/>
        </w:rPr>
        <w:instrText xml:space="preserve"> PAGEREF _Toc128879295 \h </w:instrText>
      </w:r>
      <w:r w:rsidR="00156659" w:rsidRPr="001F4CC2">
        <w:rPr>
          <w:noProof/>
          <w:webHidden/>
          <w:color w:val="000000" w:themeColor="text1"/>
        </w:rPr>
      </w:r>
      <w:r w:rsidR="00156659" w:rsidRPr="001F4CC2">
        <w:rPr>
          <w:webHidden/>
          <w:color w:val="000000" w:themeColor="text1"/>
          <w:rPrChange w:id="169" w:author="wersja poprawiona" w:date="2023-04-03T01:59:00Z">
            <w:rPr>
              <w:webHidden/>
            </w:rPr>
          </w:rPrChange>
        </w:rPr>
        <w:fldChar w:fldCharType="separate"/>
      </w:r>
      <w:r w:rsidR="001E037A">
        <w:rPr>
          <w:noProof/>
          <w:webHidden/>
          <w:color w:val="000000" w:themeColor="text1"/>
        </w:rPr>
        <w:t>16</w:t>
      </w:r>
      <w:r w:rsidR="00156659" w:rsidRPr="001F4CC2">
        <w:rPr>
          <w:webHidden/>
          <w:color w:val="000000" w:themeColor="text1"/>
          <w:rPrChange w:id="170" w:author="wersja poprawiona" w:date="2023-04-03T01:59:00Z">
            <w:rPr>
              <w:webHidden/>
            </w:rPr>
          </w:rPrChange>
        </w:rPr>
        <w:fldChar w:fldCharType="end"/>
      </w:r>
      <w:r w:rsidRPr="001F4CC2">
        <w:rPr>
          <w:color w:val="000000" w:themeColor="text1"/>
          <w:rPrChange w:id="171" w:author="wersja poprawiona" w:date="2023-04-03T01:59:00Z">
            <w:rPr/>
          </w:rPrChange>
        </w:rPr>
        <w:fldChar w:fldCharType="end"/>
      </w:r>
    </w:p>
    <w:p w14:paraId="50B47AEF" w14:textId="7848B227" w:rsidR="00156659" w:rsidRPr="001F4CC2" w:rsidRDefault="00000000" w:rsidP="00156659">
      <w:pPr>
        <w:pStyle w:val="Spistreci3"/>
        <w:tabs>
          <w:tab w:val="right" w:leader="dot" w:pos="9062"/>
        </w:tabs>
        <w:spacing w:line="360" w:lineRule="auto"/>
        <w:rPr>
          <w:color w:val="000000" w:themeColor="text1"/>
          <w:sz w:val="22"/>
          <w:rPrChange w:id="172" w:author="wersja poprawiona" w:date="2023-04-03T01:59:00Z">
            <w:rPr>
              <w:sz w:val="22"/>
            </w:rPr>
          </w:rPrChange>
        </w:rPr>
      </w:pPr>
      <w:r w:rsidRPr="001F4CC2">
        <w:rPr>
          <w:color w:val="000000" w:themeColor="text1"/>
          <w:rPrChange w:id="173" w:author="wersja poprawiona" w:date="2023-04-03T01:59:00Z">
            <w:rPr/>
          </w:rPrChange>
        </w:rPr>
        <w:fldChar w:fldCharType="begin"/>
      </w:r>
      <w:r w:rsidRPr="001F4CC2">
        <w:rPr>
          <w:color w:val="000000" w:themeColor="text1"/>
        </w:rPr>
        <w:instrText>HYPERLINK \l "_Toc128879296"</w:instrText>
      </w:r>
      <w:r w:rsidRPr="001F4CC2">
        <w:rPr>
          <w:color w:val="000000" w:themeColor="text1"/>
        </w:rPr>
      </w:r>
      <w:r w:rsidRPr="001F4CC2">
        <w:rPr>
          <w:color w:val="000000" w:themeColor="text1"/>
          <w:rPrChange w:id="174" w:author="wersja poprawiona" w:date="2023-04-03T01:59:00Z">
            <w:rPr/>
          </w:rPrChange>
        </w:rPr>
        <w:fldChar w:fldCharType="separate"/>
      </w:r>
      <w:r w:rsidR="00156659" w:rsidRPr="001F4CC2">
        <w:rPr>
          <w:rStyle w:val="Hipercze"/>
          <w:color w:val="000000" w:themeColor="text1"/>
          <w:rPrChange w:id="175" w:author="wersja poprawiona" w:date="2023-04-03T01:59:00Z">
            <w:rPr>
              <w:rStyle w:val="Hipercze"/>
            </w:rPr>
          </w:rPrChange>
        </w:rPr>
        <w:t>5.2.3 Schemat</w:t>
      </w:r>
      <w:r w:rsidR="00156659" w:rsidRPr="001F4CC2">
        <w:rPr>
          <w:webHidden/>
          <w:color w:val="000000" w:themeColor="text1"/>
          <w:rPrChange w:id="176" w:author="wersja poprawiona" w:date="2023-04-03T01:59:00Z">
            <w:rPr>
              <w:webHidden/>
            </w:rPr>
          </w:rPrChange>
        </w:rPr>
        <w:tab/>
      </w:r>
      <w:r w:rsidR="00156659" w:rsidRPr="001F4CC2">
        <w:rPr>
          <w:webHidden/>
          <w:color w:val="000000" w:themeColor="text1"/>
          <w:rPrChange w:id="177" w:author="wersja poprawiona" w:date="2023-04-03T01:59:00Z">
            <w:rPr>
              <w:webHidden/>
            </w:rPr>
          </w:rPrChange>
        </w:rPr>
        <w:fldChar w:fldCharType="begin"/>
      </w:r>
      <w:r w:rsidR="00156659" w:rsidRPr="001F4CC2">
        <w:rPr>
          <w:noProof/>
          <w:webHidden/>
          <w:color w:val="000000" w:themeColor="text1"/>
        </w:rPr>
        <w:instrText xml:space="preserve"> PAGEREF _Toc128879296 \h </w:instrText>
      </w:r>
      <w:r w:rsidR="00156659" w:rsidRPr="001F4CC2">
        <w:rPr>
          <w:noProof/>
          <w:webHidden/>
          <w:color w:val="000000" w:themeColor="text1"/>
        </w:rPr>
      </w:r>
      <w:r w:rsidR="00156659" w:rsidRPr="001F4CC2">
        <w:rPr>
          <w:webHidden/>
          <w:color w:val="000000" w:themeColor="text1"/>
          <w:rPrChange w:id="178" w:author="wersja poprawiona" w:date="2023-04-03T01:59:00Z">
            <w:rPr>
              <w:webHidden/>
            </w:rPr>
          </w:rPrChange>
        </w:rPr>
        <w:fldChar w:fldCharType="separate"/>
      </w:r>
      <w:r w:rsidR="001E037A">
        <w:rPr>
          <w:noProof/>
          <w:webHidden/>
          <w:color w:val="000000" w:themeColor="text1"/>
        </w:rPr>
        <w:t>19</w:t>
      </w:r>
      <w:r w:rsidR="00156659" w:rsidRPr="001F4CC2">
        <w:rPr>
          <w:webHidden/>
          <w:color w:val="000000" w:themeColor="text1"/>
          <w:rPrChange w:id="179" w:author="wersja poprawiona" w:date="2023-04-03T01:59:00Z">
            <w:rPr>
              <w:webHidden/>
            </w:rPr>
          </w:rPrChange>
        </w:rPr>
        <w:fldChar w:fldCharType="end"/>
      </w:r>
      <w:r w:rsidRPr="001F4CC2">
        <w:rPr>
          <w:color w:val="000000" w:themeColor="text1"/>
          <w:rPrChange w:id="180" w:author="wersja poprawiona" w:date="2023-04-03T01:59:00Z">
            <w:rPr/>
          </w:rPrChange>
        </w:rPr>
        <w:fldChar w:fldCharType="end"/>
      </w:r>
    </w:p>
    <w:p w14:paraId="36DCF6D2" w14:textId="258A3ED1" w:rsidR="00156659" w:rsidRPr="001F4CC2" w:rsidRDefault="00000000" w:rsidP="00156659">
      <w:pPr>
        <w:pStyle w:val="Spistreci3"/>
        <w:tabs>
          <w:tab w:val="right" w:leader="dot" w:pos="9062"/>
        </w:tabs>
        <w:spacing w:line="360" w:lineRule="auto"/>
        <w:rPr>
          <w:color w:val="000000" w:themeColor="text1"/>
          <w:sz w:val="22"/>
          <w:rPrChange w:id="181" w:author="wersja poprawiona" w:date="2023-04-03T01:59:00Z">
            <w:rPr>
              <w:sz w:val="22"/>
            </w:rPr>
          </w:rPrChange>
        </w:rPr>
      </w:pPr>
      <w:r w:rsidRPr="001F4CC2">
        <w:rPr>
          <w:color w:val="000000" w:themeColor="text1"/>
          <w:rPrChange w:id="182" w:author="wersja poprawiona" w:date="2023-04-03T01:59:00Z">
            <w:rPr/>
          </w:rPrChange>
        </w:rPr>
        <w:fldChar w:fldCharType="begin"/>
      </w:r>
      <w:r w:rsidRPr="001F4CC2">
        <w:rPr>
          <w:color w:val="000000" w:themeColor="text1"/>
        </w:rPr>
        <w:instrText>HYPERLINK \l "_Toc128879297"</w:instrText>
      </w:r>
      <w:r w:rsidRPr="001F4CC2">
        <w:rPr>
          <w:color w:val="000000" w:themeColor="text1"/>
        </w:rPr>
      </w:r>
      <w:r w:rsidRPr="001F4CC2">
        <w:rPr>
          <w:color w:val="000000" w:themeColor="text1"/>
          <w:rPrChange w:id="183" w:author="wersja poprawiona" w:date="2023-04-03T01:59:00Z">
            <w:rPr/>
          </w:rPrChange>
        </w:rPr>
        <w:fldChar w:fldCharType="separate"/>
      </w:r>
      <w:r w:rsidR="00156659" w:rsidRPr="001F4CC2">
        <w:rPr>
          <w:rStyle w:val="Hipercze"/>
          <w:color w:val="000000" w:themeColor="text1"/>
          <w:rPrChange w:id="184" w:author="wersja poprawiona" w:date="2023-04-03T01:59:00Z">
            <w:rPr>
              <w:rStyle w:val="Hipercze"/>
            </w:rPr>
          </w:rPrChange>
        </w:rPr>
        <w:t>5.2.4 Płytka PCB</w:t>
      </w:r>
      <w:r w:rsidR="00156659" w:rsidRPr="001F4CC2">
        <w:rPr>
          <w:webHidden/>
          <w:color w:val="000000" w:themeColor="text1"/>
          <w:rPrChange w:id="185" w:author="wersja poprawiona" w:date="2023-04-03T01:59:00Z">
            <w:rPr>
              <w:webHidden/>
            </w:rPr>
          </w:rPrChange>
        </w:rPr>
        <w:tab/>
      </w:r>
      <w:r w:rsidR="00156659" w:rsidRPr="001F4CC2">
        <w:rPr>
          <w:webHidden/>
          <w:color w:val="000000" w:themeColor="text1"/>
          <w:rPrChange w:id="186" w:author="wersja poprawiona" w:date="2023-04-03T01:59:00Z">
            <w:rPr>
              <w:webHidden/>
            </w:rPr>
          </w:rPrChange>
        </w:rPr>
        <w:fldChar w:fldCharType="begin"/>
      </w:r>
      <w:r w:rsidR="00156659" w:rsidRPr="001F4CC2">
        <w:rPr>
          <w:noProof/>
          <w:webHidden/>
          <w:color w:val="000000" w:themeColor="text1"/>
        </w:rPr>
        <w:instrText xml:space="preserve"> PAGEREF _Toc128879297 \h </w:instrText>
      </w:r>
      <w:r w:rsidR="00156659" w:rsidRPr="001F4CC2">
        <w:rPr>
          <w:noProof/>
          <w:webHidden/>
          <w:color w:val="000000" w:themeColor="text1"/>
        </w:rPr>
      </w:r>
      <w:r w:rsidR="00156659" w:rsidRPr="001F4CC2">
        <w:rPr>
          <w:webHidden/>
          <w:color w:val="000000" w:themeColor="text1"/>
          <w:rPrChange w:id="187" w:author="wersja poprawiona" w:date="2023-04-03T01:59:00Z">
            <w:rPr>
              <w:webHidden/>
            </w:rPr>
          </w:rPrChange>
        </w:rPr>
        <w:fldChar w:fldCharType="separate"/>
      </w:r>
      <w:r w:rsidR="001E037A">
        <w:rPr>
          <w:noProof/>
          <w:webHidden/>
          <w:color w:val="000000" w:themeColor="text1"/>
        </w:rPr>
        <w:t>20</w:t>
      </w:r>
      <w:r w:rsidR="00156659" w:rsidRPr="001F4CC2">
        <w:rPr>
          <w:webHidden/>
          <w:color w:val="000000" w:themeColor="text1"/>
          <w:rPrChange w:id="188" w:author="wersja poprawiona" w:date="2023-04-03T01:59:00Z">
            <w:rPr>
              <w:webHidden/>
            </w:rPr>
          </w:rPrChange>
        </w:rPr>
        <w:fldChar w:fldCharType="end"/>
      </w:r>
      <w:r w:rsidRPr="001F4CC2">
        <w:rPr>
          <w:color w:val="000000" w:themeColor="text1"/>
          <w:rPrChange w:id="189" w:author="wersja poprawiona" w:date="2023-04-03T01:59:00Z">
            <w:rPr/>
          </w:rPrChange>
        </w:rPr>
        <w:fldChar w:fldCharType="end"/>
      </w:r>
    </w:p>
    <w:p w14:paraId="55F5A184" w14:textId="52AF2BF8" w:rsidR="00156659" w:rsidRPr="001F4CC2" w:rsidRDefault="00000000" w:rsidP="00156659">
      <w:pPr>
        <w:pStyle w:val="Spistreci3"/>
        <w:tabs>
          <w:tab w:val="right" w:leader="dot" w:pos="9062"/>
        </w:tabs>
        <w:spacing w:line="360" w:lineRule="auto"/>
        <w:rPr>
          <w:color w:val="000000" w:themeColor="text1"/>
          <w:sz w:val="22"/>
          <w:rPrChange w:id="190" w:author="wersja poprawiona" w:date="2023-04-03T01:59:00Z">
            <w:rPr>
              <w:sz w:val="22"/>
            </w:rPr>
          </w:rPrChange>
        </w:rPr>
      </w:pPr>
      <w:r w:rsidRPr="001F4CC2">
        <w:rPr>
          <w:color w:val="000000" w:themeColor="text1"/>
          <w:rPrChange w:id="191" w:author="wersja poprawiona" w:date="2023-04-03T01:59:00Z">
            <w:rPr/>
          </w:rPrChange>
        </w:rPr>
        <w:fldChar w:fldCharType="begin"/>
      </w:r>
      <w:r w:rsidRPr="001F4CC2">
        <w:rPr>
          <w:color w:val="000000" w:themeColor="text1"/>
        </w:rPr>
        <w:instrText>HYPERLINK \l "_Toc128879298"</w:instrText>
      </w:r>
      <w:r w:rsidRPr="001F4CC2">
        <w:rPr>
          <w:color w:val="000000" w:themeColor="text1"/>
        </w:rPr>
      </w:r>
      <w:r w:rsidRPr="001F4CC2">
        <w:rPr>
          <w:color w:val="000000" w:themeColor="text1"/>
          <w:rPrChange w:id="192" w:author="wersja poprawiona" w:date="2023-04-03T01:59:00Z">
            <w:rPr/>
          </w:rPrChange>
        </w:rPr>
        <w:fldChar w:fldCharType="separate"/>
      </w:r>
      <w:r w:rsidR="00156659" w:rsidRPr="001F4CC2">
        <w:rPr>
          <w:rStyle w:val="Hipercze"/>
          <w:color w:val="000000" w:themeColor="text1"/>
          <w:rPrChange w:id="193" w:author="wersja poprawiona" w:date="2023-04-03T01:59:00Z">
            <w:rPr>
              <w:rStyle w:val="Hipercze"/>
            </w:rPr>
          </w:rPrChange>
        </w:rPr>
        <w:t>5.2.5 Zabezpieczenie przed warunkami zewnętrznymi</w:t>
      </w:r>
      <w:r w:rsidR="00156659" w:rsidRPr="001F4CC2">
        <w:rPr>
          <w:webHidden/>
          <w:color w:val="000000" w:themeColor="text1"/>
          <w:rPrChange w:id="194" w:author="wersja poprawiona" w:date="2023-04-03T01:59:00Z">
            <w:rPr>
              <w:webHidden/>
            </w:rPr>
          </w:rPrChange>
        </w:rPr>
        <w:tab/>
      </w:r>
      <w:r w:rsidR="00156659" w:rsidRPr="001F4CC2">
        <w:rPr>
          <w:webHidden/>
          <w:color w:val="000000" w:themeColor="text1"/>
          <w:rPrChange w:id="195" w:author="wersja poprawiona" w:date="2023-04-03T01:59:00Z">
            <w:rPr>
              <w:webHidden/>
            </w:rPr>
          </w:rPrChange>
        </w:rPr>
        <w:fldChar w:fldCharType="begin"/>
      </w:r>
      <w:r w:rsidR="00156659" w:rsidRPr="001F4CC2">
        <w:rPr>
          <w:noProof/>
          <w:webHidden/>
          <w:color w:val="000000" w:themeColor="text1"/>
        </w:rPr>
        <w:instrText xml:space="preserve"> PAGEREF _Toc128879298 \h </w:instrText>
      </w:r>
      <w:r w:rsidR="00156659" w:rsidRPr="001F4CC2">
        <w:rPr>
          <w:noProof/>
          <w:webHidden/>
          <w:color w:val="000000" w:themeColor="text1"/>
        </w:rPr>
      </w:r>
      <w:r w:rsidR="00156659" w:rsidRPr="001F4CC2">
        <w:rPr>
          <w:webHidden/>
          <w:color w:val="000000" w:themeColor="text1"/>
          <w:rPrChange w:id="196" w:author="wersja poprawiona" w:date="2023-04-03T01:59:00Z">
            <w:rPr>
              <w:webHidden/>
            </w:rPr>
          </w:rPrChange>
        </w:rPr>
        <w:fldChar w:fldCharType="separate"/>
      </w:r>
      <w:r w:rsidR="001E037A">
        <w:rPr>
          <w:noProof/>
          <w:webHidden/>
          <w:color w:val="000000" w:themeColor="text1"/>
        </w:rPr>
        <w:t>22</w:t>
      </w:r>
      <w:r w:rsidR="00156659" w:rsidRPr="001F4CC2">
        <w:rPr>
          <w:webHidden/>
          <w:color w:val="000000" w:themeColor="text1"/>
          <w:rPrChange w:id="197" w:author="wersja poprawiona" w:date="2023-04-03T01:59:00Z">
            <w:rPr>
              <w:webHidden/>
            </w:rPr>
          </w:rPrChange>
        </w:rPr>
        <w:fldChar w:fldCharType="end"/>
      </w:r>
      <w:r w:rsidRPr="001F4CC2">
        <w:rPr>
          <w:color w:val="000000" w:themeColor="text1"/>
          <w:rPrChange w:id="198" w:author="wersja poprawiona" w:date="2023-04-03T01:59:00Z">
            <w:rPr/>
          </w:rPrChange>
        </w:rPr>
        <w:fldChar w:fldCharType="end"/>
      </w:r>
    </w:p>
    <w:p w14:paraId="4B422CE1" w14:textId="4017AE54" w:rsidR="00156659" w:rsidRPr="001F4CC2" w:rsidRDefault="00000000" w:rsidP="00156659">
      <w:pPr>
        <w:pStyle w:val="Spistreci2"/>
        <w:tabs>
          <w:tab w:val="right" w:leader="dot" w:pos="9062"/>
        </w:tabs>
        <w:spacing w:line="360" w:lineRule="auto"/>
        <w:rPr>
          <w:i w:val="0"/>
          <w:color w:val="000000" w:themeColor="text1"/>
          <w:sz w:val="22"/>
          <w:rPrChange w:id="199" w:author="wersja poprawiona" w:date="2023-04-03T01:59:00Z">
            <w:rPr>
              <w:i w:val="0"/>
              <w:sz w:val="22"/>
            </w:rPr>
          </w:rPrChange>
        </w:rPr>
      </w:pPr>
      <w:r w:rsidRPr="001F4CC2">
        <w:rPr>
          <w:color w:val="000000" w:themeColor="text1"/>
          <w:rPrChange w:id="200" w:author="wersja poprawiona" w:date="2023-04-03T01:59:00Z">
            <w:rPr/>
          </w:rPrChange>
        </w:rPr>
        <w:fldChar w:fldCharType="begin"/>
      </w:r>
      <w:r w:rsidRPr="001F4CC2">
        <w:rPr>
          <w:color w:val="000000" w:themeColor="text1"/>
        </w:rPr>
        <w:instrText>HYPERLINK \l "_Toc128879299"</w:instrText>
      </w:r>
      <w:r w:rsidRPr="001F4CC2">
        <w:rPr>
          <w:color w:val="000000" w:themeColor="text1"/>
        </w:rPr>
      </w:r>
      <w:r w:rsidRPr="001F4CC2">
        <w:rPr>
          <w:color w:val="000000" w:themeColor="text1"/>
          <w:rPrChange w:id="201" w:author="wersja poprawiona" w:date="2023-04-03T01:59:00Z">
            <w:rPr/>
          </w:rPrChange>
        </w:rPr>
        <w:fldChar w:fldCharType="separate"/>
      </w:r>
      <w:r w:rsidR="00156659" w:rsidRPr="001F4CC2">
        <w:rPr>
          <w:rStyle w:val="Hipercze"/>
          <w:color w:val="000000" w:themeColor="text1"/>
          <w:rPrChange w:id="202" w:author="wersja poprawiona" w:date="2023-04-03T01:59:00Z">
            <w:rPr>
              <w:rStyle w:val="Hipercze"/>
            </w:rPr>
          </w:rPrChange>
        </w:rPr>
        <w:t>5.3. Oprogramowanie</w:t>
      </w:r>
      <w:r w:rsidR="00156659" w:rsidRPr="001F4CC2">
        <w:rPr>
          <w:webHidden/>
          <w:color w:val="000000" w:themeColor="text1"/>
          <w:rPrChange w:id="203" w:author="wersja poprawiona" w:date="2023-04-03T01:59:00Z">
            <w:rPr>
              <w:webHidden/>
            </w:rPr>
          </w:rPrChange>
        </w:rPr>
        <w:tab/>
      </w:r>
      <w:r w:rsidR="00156659" w:rsidRPr="001F4CC2">
        <w:rPr>
          <w:webHidden/>
          <w:color w:val="000000" w:themeColor="text1"/>
          <w:rPrChange w:id="204" w:author="wersja poprawiona" w:date="2023-04-03T01:59:00Z">
            <w:rPr>
              <w:webHidden/>
            </w:rPr>
          </w:rPrChange>
        </w:rPr>
        <w:fldChar w:fldCharType="begin"/>
      </w:r>
      <w:r w:rsidR="00156659" w:rsidRPr="001F4CC2">
        <w:rPr>
          <w:noProof/>
          <w:webHidden/>
          <w:color w:val="000000" w:themeColor="text1"/>
        </w:rPr>
        <w:instrText xml:space="preserve"> PAGEREF _Toc128879299 \h </w:instrText>
      </w:r>
      <w:r w:rsidR="00156659" w:rsidRPr="001F4CC2">
        <w:rPr>
          <w:noProof/>
          <w:webHidden/>
          <w:color w:val="000000" w:themeColor="text1"/>
        </w:rPr>
      </w:r>
      <w:r w:rsidR="00156659" w:rsidRPr="001F4CC2">
        <w:rPr>
          <w:webHidden/>
          <w:color w:val="000000" w:themeColor="text1"/>
          <w:rPrChange w:id="205" w:author="wersja poprawiona" w:date="2023-04-03T01:59:00Z">
            <w:rPr>
              <w:webHidden/>
            </w:rPr>
          </w:rPrChange>
        </w:rPr>
        <w:fldChar w:fldCharType="separate"/>
      </w:r>
      <w:r w:rsidR="001E037A">
        <w:rPr>
          <w:noProof/>
          <w:webHidden/>
          <w:color w:val="000000" w:themeColor="text1"/>
        </w:rPr>
        <w:t>29</w:t>
      </w:r>
      <w:r w:rsidR="00156659" w:rsidRPr="001F4CC2">
        <w:rPr>
          <w:webHidden/>
          <w:color w:val="000000" w:themeColor="text1"/>
          <w:rPrChange w:id="206" w:author="wersja poprawiona" w:date="2023-04-03T01:59:00Z">
            <w:rPr>
              <w:webHidden/>
            </w:rPr>
          </w:rPrChange>
        </w:rPr>
        <w:fldChar w:fldCharType="end"/>
      </w:r>
      <w:r w:rsidRPr="001F4CC2">
        <w:rPr>
          <w:color w:val="000000" w:themeColor="text1"/>
          <w:rPrChange w:id="207" w:author="wersja poprawiona" w:date="2023-04-03T01:59:00Z">
            <w:rPr/>
          </w:rPrChange>
        </w:rPr>
        <w:fldChar w:fldCharType="end"/>
      </w:r>
    </w:p>
    <w:p w14:paraId="44C08B1B" w14:textId="57F1FAA8" w:rsidR="00156659" w:rsidRPr="001F4CC2" w:rsidRDefault="00000000" w:rsidP="00156659">
      <w:pPr>
        <w:pStyle w:val="Spistreci3"/>
        <w:tabs>
          <w:tab w:val="right" w:leader="dot" w:pos="9062"/>
        </w:tabs>
        <w:spacing w:line="360" w:lineRule="auto"/>
        <w:rPr>
          <w:color w:val="000000" w:themeColor="text1"/>
          <w:sz w:val="22"/>
          <w:rPrChange w:id="208" w:author="wersja poprawiona" w:date="2023-04-03T01:59:00Z">
            <w:rPr>
              <w:sz w:val="22"/>
            </w:rPr>
          </w:rPrChange>
        </w:rPr>
      </w:pPr>
      <w:r w:rsidRPr="001F4CC2">
        <w:rPr>
          <w:color w:val="000000" w:themeColor="text1"/>
          <w:rPrChange w:id="209" w:author="wersja poprawiona" w:date="2023-04-03T01:59:00Z">
            <w:rPr/>
          </w:rPrChange>
        </w:rPr>
        <w:fldChar w:fldCharType="begin"/>
      </w:r>
      <w:r w:rsidRPr="001F4CC2">
        <w:rPr>
          <w:color w:val="000000" w:themeColor="text1"/>
        </w:rPr>
        <w:instrText>HYPERLINK \l "_Toc128879300"</w:instrText>
      </w:r>
      <w:r w:rsidRPr="001F4CC2">
        <w:rPr>
          <w:color w:val="000000" w:themeColor="text1"/>
        </w:rPr>
      </w:r>
      <w:r w:rsidRPr="001F4CC2">
        <w:rPr>
          <w:color w:val="000000" w:themeColor="text1"/>
          <w:rPrChange w:id="210" w:author="wersja poprawiona" w:date="2023-04-03T01:59:00Z">
            <w:rPr/>
          </w:rPrChange>
        </w:rPr>
        <w:fldChar w:fldCharType="separate"/>
      </w:r>
      <w:r w:rsidR="00156659" w:rsidRPr="001F4CC2">
        <w:rPr>
          <w:rStyle w:val="Hipercze"/>
          <w:color w:val="000000" w:themeColor="text1"/>
          <w:rPrChange w:id="211" w:author="wersja poprawiona" w:date="2023-04-03T01:59:00Z">
            <w:rPr>
              <w:rStyle w:val="Hipercze"/>
            </w:rPr>
          </w:rPrChange>
        </w:rPr>
        <w:t>5.3.1. Komunikacja na linii mikrokontroler – serwer</w:t>
      </w:r>
      <w:r w:rsidR="00156659" w:rsidRPr="001F4CC2">
        <w:rPr>
          <w:webHidden/>
          <w:color w:val="000000" w:themeColor="text1"/>
          <w:rPrChange w:id="212" w:author="wersja poprawiona" w:date="2023-04-03T01:59:00Z">
            <w:rPr>
              <w:webHidden/>
            </w:rPr>
          </w:rPrChange>
        </w:rPr>
        <w:tab/>
      </w:r>
      <w:r w:rsidR="00156659" w:rsidRPr="001F4CC2">
        <w:rPr>
          <w:webHidden/>
          <w:color w:val="000000" w:themeColor="text1"/>
          <w:rPrChange w:id="213" w:author="wersja poprawiona" w:date="2023-04-03T01:59:00Z">
            <w:rPr>
              <w:webHidden/>
            </w:rPr>
          </w:rPrChange>
        </w:rPr>
        <w:fldChar w:fldCharType="begin"/>
      </w:r>
      <w:r w:rsidR="00156659" w:rsidRPr="001F4CC2">
        <w:rPr>
          <w:noProof/>
          <w:webHidden/>
          <w:color w:val="000000" w:themeColor="text1"/>
        </w:rPr>
        <w:instrText xml:space="preserve"> PAGEREF _Toc128879300 \h </w:instrText>
      </w:r>
      <w:r w:rsidR="00156659" w:rsidRPr="001F4CC2">
        <w:rPr>
          <w:noProof/>
          <w:webHidden/>
          <w:color w:val="000000" w:themeColor="text1"/>
        </w:rPr>
      </w:r>
      <w:r w:rsidR="00156659" w:rsidRPr="001F4CC2">
        <w:rPr>
          <w:webHidden/>
          <w:color w:val="000000" w:themeColor="text1"/>
          <w:rPrChange w:id="214" w:author="wersja poprawiona" w:date="2023-04-03T01:59:00Z">
            <w:rPr>
              <w:webHidden/>
            </w:rPr>
          </w:rPrChange>
        </w:rPr>
        <w:fldChar w:fldCharType="separate"/>
      </w:r>
      <w:r w:rsidR="001E037A">
        <w:rPr>
          <w:noProof/>
          <w:webHidden/>
          <w:color w:val="000000" w:themeColor="text1"/>
        </w:rPr>
        <w:t>29</w:t>
      </w:r>
      <w:r w:rsidR="00156659" w:rsidRPr="001F4CC2">
        <w:rPr>
          <w:webHidden/>
          <w:color w:val="000000" w:themeColor="text1"/>
          <w:rPrChange w:id="215" w:author="wersja poprawiona" w:date="2023-04-03T01:59:00Z">
            <w:rPr>
              <w:webHidden/>
            </w:rPr>
          </w:rPrChange>
        </w:rPr>
        <w:fldChar w:fldCharType="end"/>
      </w:r>
      <w:r w:rsidRPr="001F4CC2">
        <w:rPr>
          <w:color w:val="000000" w:themeColor="text1"/>
          <w:rPrChange w:id="216" w:author="wersja poprawiona" w:date="2023-04-03T01:59:00Z">
            <w:rPr/>
          </w:rPrChange>
        </w:rPr>
        <w:fldChar w:fldCharType="end"/>
      </w:r>
    </w:p>
    <w:p w14:paraId="29A55CB5" w14:textId="54A59DDD" w:rsidR="00156659" w:rsidRPr="001F4CC2" w:rsidRDefault="00000000" w:rsidP="00156659">
      <w:pPr>
        <w:pStyle w:val="Spistreci3"/>
        <w:tabs>
          <w:tab w:val="right" w:leader="dot" w:pos="9062"/>
        </w:tabs>
        <w:spacing w:line="360" w:lineRule="auto"/>
        <w:rPr>
          <w:color w:val="000000" w:themeColor="text1"/>
          <w:sz w:val="22"/>
          <w:rPrChange w:id="217" w:author="wersja poprawiona" w:date="2023-04-03T01:59:00Z">
            <w:rPr>
              <w:sz w:val="22"/>
            </w:rPr>
          </w:rPrChange>
        </w:rPr>
      </w:pPr>
      <w:r w:rsidRPr="001F4CC2">
        <w:rPr>
          <w:color w:val="000000" w:themeColor="text1"/>
          <w:rPrChange w:id="218" w:author="wersja poprawiona" w:date="2023-04-03T01:59:00Z">
            <w:rPr/>
          </w:rPrChange>
        </w:rPr>
        <w:fldChar w:fldCharType="begin"/>
      </w:r>
      <w:r w:rsidRPr="001F4CC2">
        <w:rPr>
          <w:color w:val="000000" w:themeColor="text1"/>
        </w:rPr>
        <w:instrText>HYPERLINK \l "_Toc128879301"</w:instrText>
      </w:r>
      <w:r w:rsidRPr="001F4CC2">
        <w:rPr>
          <w:color w:val="000000" w:themeColor="text1"/>
        </w:rPr>
      </w:r>
      <w:r w:rsidRPr="001F4CC2">
        <w:rPr>
          <w:color w:val="000000" w:themeColor="text1"/>
          <w:rPrChange w:id="219" w:author="wersja poprawiona" w:date="2023-04-03T01:59:00Z">
            <w:rPr/>
          </w:rPrChange>
        </w:rPr>
        <w:fldChar w:fldCharType="separate"/>
      </w:r>
      <w:r w:rsidR="00156659" w:rsidRPr="001F4CC2">
        <w:rPr>
          <w:rStyle w:val="Hipercze"/>
          <w:color w:val="000000" w:themeColor="text1"/>
          <w:rPrChange w:id="220" w:author="wersja poprawiona" w:date="2023-04-03T01:59:00Z">
            <w:rPr>
              <w:rStyle w:val="Hipercze"/>
            </w:rPr>
          </w:rPrChange>
        </w:rPr>
        <w:t>5.3.2. Oprogramowanie mikrokontrolera</w:t>
      </w:r>
      <w:r w:rsidR="00156659" w:rsidRPr="001F4CC2">
        <w:rPr>
          <w:webHidden/>
          <w:color w:val="000000" w:themeColor="text1"/>
          <w:rPrChange w:id="221" w:author="wersja poprawiona" w:date="2023-04-03T01:59:00Z">
            <w:rPr>
              <w:webHidden/>
            </w:rPr>
          </w:rPrChange>
        </w:rPr>
        <w:tab/>
      </w:r>
      <w:r w:rsidR="00156659" w:rsidRPr="001F4CC2">
        <w:rPr>
          <w:webHidden/>
          <w:color w:val="000000" w:themeColor="text1"/>
          <w:rPrChange w:id="222" w:author="wersja poprawiona" w:date="2023-04-03T01:59:00Z">
            <w:rPr>
              <w:webHidden/>
            </w:rPr>
          </w:rPrChange>
        </w:rPr>
        <w:fldChar w:fldCharType="begin"/>
      </w:r>
      <w:r w:rsidR="00156659" w:rsidRPr="001F4CC2">
        <w:rPr>
          <w:noProof/>
          <w:webHidden/>
          <w:color w:val="000000" w:themeColor="text1"/>
        </w:rPr>
        <w:instrText xml:space="preserve"> PAGEREF _Toc128879301 \h </w:instrText>
      </w:r>
      <w:r w:rsidR="00156659" w:rsidRPr="001F4CC2">
        <w:rPr>
          <w:noProof/>
          <w:webHidden/>
          <w:color w:val="000000" w:themeColor="text1"/>
        </w:rPr>
      </w:r>
      <w:r w:rsidR="00156659" w:rsidRPr="001F4CC2">
        <w:rPr>
          <w:webHidden/>
          <w:color w:val="000000" w:themeColor="text1"/>
          <w:rPrChange w:id="223" w:author="wersja poprawiona" w:date="2023-04-03T01:59:00Z">
            <w:rPr>
              <w:webHidden/>
            </w:rPr>
          </w:rPrChange>
        </w:rPr>
        <w:fldChar w:fldCharType="separate"/>
      </w:r>
      <w:r w:rsidR="001E037A">
        <w:rPr>
          <w:noProof/>
          <w:webHidden/>
          <w:color w:val="000000" w:themeColor="text1"/>
        </w:rPr>
        <w:t>29</w:t>
      </w:r>
      <w:r w:rsidR="00156659" w:rsidRPr="001F4CC2">
        <w:rPr>
          <w:webHidden/>
          <w:color w:val="000000" w:themeColor="text1"/>
          <w:rPrChange w:id="224" w:author="wersja poprawiona" w:date="2023-04-03T01:59:00Z">
            <w:rPr>
              <w:webHidden/>
            </w:rPr>
          </w:rPrChange>
        </w:rPr>
        <w:fldChar w:fldCharType="end"/>
      </w:r>
      <w:r w:rsidRPr="001F4CC2">
        <w:rPr>
          <w:color w:val="000000" w:themeColor="text1"/>
          <w:rPrChange w:id="225" w:author="wersja poprawiona" w:date="2023-04-03T01:59:00Z">
            <w:rPr/>
          </w:rPrChange>
        </w:rPr>
        <w:fldChar w:fldCharType="end"/>
      </w:r>
    </w:p>
    <w:p w14:paraId="47E253AF" w14:textId="2F12516E" w:rsidR="00156659" w:rsidRPr="001F4CC2" w:rsidRDefault="00000000" w:rsidP="00156659">
      <w:pPr>
        <w:pStyle w:val="Spistreci4"/>
        <w:tabs>
          <w:tab w:val="right" w:leader="dot" w:pos="9062"/>
        </w:tabs>
        <w:spacing w:line="360" w:lineRule="auto"/>
        <w:rPr>
          <w:color w:val="000000" w:themeColor="text1"/>
          <w:sz w:val="22"/>
          <w:rPrChange w:id="226" w:author="wersja poprawiona" w:date="2023-04-03T01:59:00Z">
            <w:rPr>
              <w:sz w:val="22"/>
            </w:rPr>
          </w:rPrChange>
        </w:rPr>
      </w:pPr>
      <w:r w:rsidRPr="001F4CC2">
        <w:rPr>
          <w:color w:val="000000" w:themeColor="text1"/>
          <w:rPrChange w:id="227" w:author="wersja poprawiona" w:date="2023-04-03T01:59:00Z">
            <w:rPr/>
          </w:rPrChange>
        </w:rPr>
        <w:fldChar w:fldCharType="begin"/>
      </w:r>
      <w:r w:rsidRPr="001F4CC2">
        <w:rPr>
          <w:color w:val="000000" w:themeColor="text1"/>
        </w:rPr>
        <w:instrText>HYPERLINK \l "_Toc128879302"</w:instrText>
      </w:r>
      <w:r w:rsidRPr="001F4CC2">
        <w:rPr>
          <w:color w:val="000000" w:themeColor="text1"/>
        </w:rPr>
      </w:r>
      <w:r w:rsidRPr="001F4CC2">
        <w:rPr>
          <w:color w:val="000000" w:themeColor="text1"/>
          <w:rPrChange w:id="228" w:author="wersja poprawiona" w:date="2023-04-03T01:59:00Z">
            <w:rPr/>
          </w:rPrChange>
        </w:rPr>
        <w:fldChar w:fldCharType="separate"/>
      </w:r>
      <w:r w:rsidR="00156659" w:rsidRPr="001F4CC2">
        <w:rPr>
          <w:rStyle w:val="Hipercze"/>
          <w:color w:val="000000" w:themeColor="text1"/>
          <w:rPrChange w:id="229" w:author="wersja poprawiona" w:date="2023-04-03T01:59:00Z">
            <w:rPr>
              <w:rStyle w:val="Hipercze"/>
            </w:rPr>
          </w:rPrChange>
        </w:rPr>
        <w:t>5.3.2.1 Wprowadzenie</w:t>
      </w:r>
      <w:r w:rsidR="00156659" w:rsidRPr="001F4CC2">
        <w:rPr>
          <w:webHidden/>
          <w:color w:val="000000" w:themeColor="text1"/>
          <w:rPrChange w:id="230" w:author="wersja poprawiona" w:date="2023-04-03T01:59:00Z">
            <w:rPr>
              <w:webHidden/>
            </w:rPr>
          </w:rPrChange>
        </w:rPr>
        <w:tab/>
      </w:r>
      <w:r w:rsidR="00156659" w:rsidRPr="001F4CC2">
        <w:rPr>
          <w:webHidden/>
          <w:color w:val="000000" w:themeColor="text1"/>
          <w:rPrChange w:id="231" w:author="wersja poprawiona" w:date="2023-04-03T01:59:00Z">
            <w:rPr>
              <w:webHidden/>
            </w:rPr>
          </w:rPrChange>
        </w:rPr>
        <w:fldChar w:fldCharType="begin"/>
      </w:r>
      <w:r w:rsidR="00156659" w:rsidRPr="001F4CC2">
        <w:rPr>
          <w:noProof/>
          <w:webHidden/>
          <w:color w:val="000000" w:themeColor="text1"/>
        </w:rPr>
        <w:instrText xml:space="preserve"> PAGEREF _Toc128879302 \h </w:instrText>
      </w:r>
      <w:r w:rsidR="00156659" w:rsidRPr="001F4CC2">
        <w:rPr>
          <w:noProof/>
          <w:webHidden/>
          <w:color w:val="000000" w:themeColor="text1"/>
        </w:rPr>
      </w:r>
      <w:r w:rsidR="00156659" w:rsidRPr="001F4CC2">
        <w:rPr>
          <w:webHidden/>
          <w:color w:val="000000" w:themeColor="text1"/>
          <w:rPrChange w:id="232" w:author="wersja poprawiona" w:date="2023-04-03T01:59:00Z">
            <w:rPr>
              <w:webHidden/>
            </w:rPr>
          </w:rPrChange>
        </w:rPr>
        <w:fldChar w:fldCharType="separate"/>
      </w:r>
      <w:r w:rsidR="001E037A">
        <w:rPr>
          <w:noProof/>
          <w:webHidden/>
          <w:color w:val="000000" w:themeColor="text1"/>
        </w:rPr>
        <w:t>29</w:t>
      </w:r>
      <w:r w:rsidR="00156659" w:rsidRPr="001F4CC2">
        <w:rPr>
          <w:webHidden/>
          <w:color w:val="000000" w:themeColor="text1"/>
          <w:rPrChange w:id="233" w:author="wersja poprawiona" w:date="2023-04-03T01:59:00Z">
            <w:rPr>
              <w:webHidden/>
            </w:rPr>
          </w:rPrChange>
        </w:rPr>
        <w:fldChar w:fldCharType="end"/>
      </w:r>
      <w:r w:rsidRPr="001F4CC2">
        <w:rPr>
          <w:color w:val="000000" w:themeColor="text1"/>
          <w:rPrChange w:id="234" w:author="wersja poprawiona" w:date="2023-04-03T01:59:00Z">
            <w:rPr/>
          </w:rPrChange>
        </w:rPr>
        <w:fldChar w:fldCharType="end"/>
      </w:r>
    </w:p>
    <w:p w14:paraId="50B148CC" w14:textId="39E5010B" w:rsidR="00156659" w:rsidRPr="001F4CC2" w:rsidRDefault="00000000" w:rsidP="00156659">
      <w:pPr>
        <w:pStyle w:val="Spistreci4"/>
        <w:tabs>
          <w:tab w:val="right" w:leader="dot" w:pos="9062"/>
        </w:tabs>
        <w:spacing w:line="360" w:lineRule="auto"/>
        <w:rPr>
          <w:color w:val="000000" w:themeColor="text1"/>
          <w:sz w:val="22"/>
          <w:rPrChange w:id="235" w:author="wersja poprawiona" w:date="2023-04-03T01:59:00Z">
            <w:rPr>
              <w:sz w:val="22"/>
            </w:rPr>
          </w:rPrChange>
        </w:rPr>
      </w:pPr>
      <w:r w:rsidRPr="001F4CC2">
        <w:rPr>
          <w:color w:val="000000" w:themeColor="text1"/>
          <w:rPrChange w:id="236" w:author="wersja poprawiona" w:date="2023-04-03T01:59:00Z">
            <w:rPr/>
          </w:rPrChange>
        </w:rPr>
        <w:fldChar w:fldCharType="begin"/>
      </w:r>
      <w:r w:rsidRPr="001F4CC2">
        <w:rPr>
          <w:color w:val="000000" w:themeColor="text1"/>
        </w:rPr>
        <w:instrText>HYPERLINK \l "_Toc128879303"</w:instrText>
      </w:r>
      <w:r w:rsidRPr="001F4CC2">
        <w:rPr>
          <w:color w:val="000000" w:themeColor="text1"/>
        </w:rPr>
      </w:r>
      <w:r w:rsidRPr="001F4CC2">
        <w:rPr>
          <w:color w:val="000000" w:themeColor="text1"/>
          <w:rPrChange w:id="237" w:author="wersja poprawiona" w:date="2023-04-03T01:59:00Z">
            <w:rPr/>
          </w:rPrChange>
        </w:rPr>
        <w:fldChar w:fldCharType="separate"/>
      </w:r>
      <w:r w:rsidR="00156659" w:rsidRPr="001F4CC2">
        <w:rPr>
          <w:rStyle w:val="Hipercze"/>
          <w:color w:val="000000" w:themeColor="text1"/>
          <w:rPrChange w:id="238" w:author="wersja poprawiona" w:date="2023-04-03T01:59:00Z">
            <w:rPr>
              <w:rStyle w:val="Hipercze"/>
            </w:rPr>
          </w:rPrChange>
        </w:rPr>
        <w:t>5.3.2.2. Schematy blokowe i omówienie działania programu</w:t>
      </w:r>
      <w:r w:rsidR="00156659" w:rsidRPr="001F4CC2">
        <w:rPr>
          <w:webHidden/>
          <w:color w:val="000000" w:themeColor="text1"/>
          <w:rPrChange w:id="239" w:author="wersja poprawiona" w:date="2023-04-03T01:59:00Z">
            <w:rPr>
              <w:webHidden/>
            </w:rPr>
          </w:rPrChange>
        </w:rPr>
        <w:tab/>
      </w:r>
      <w:r w:rsidR="00156659" w:rsidRPr="001F4CC2">
        <w:rPr>
          <w:webHidden/>
          <w:color w:val="000000" w:themeColor="text1"/>
          <w:rPrChange w:id="240" w:author="wersja poprawiona" w:date="2023-04-03T01:59:00Z">
            <w:rPr>
              <w:webHidden/>
            </w:rPr>
          </w:rPrChange>
        </w:rPr>
        <w:fldChar w:fldCharType="begin"/>
      </w:r>
      <w:r w:rsidR="00156659" w:rsidRPr="001F4CC2">
        <w:rPr>
          <w:noProof/>
          <w:webHidden/>
          <w:color w:val="000000" w:themeColor="text1"/>
        </w:rPr>
        <w:instrText xml:space="preserve"> PAGEREF _Toc128879303 \h </w:instrText>
      </w:r>
      <w:r w:rsidR="00156659" w:rsidRPr="001F4CC2">
        <w:rPr>
          <w:noProof/>
          <w:webHidden/>
          <w:color w:val="000000" w:themeColor="text1"/>
        </w:rPr>
      </w:r>
      <w:r w:rsidR="00156659" w:rsidRPr="001F4CC2">
        <w:rPr>
          <w:webHidden/>
          <w:color w:val="000000" w:themeColor="text1"/>
          <w:rPrChange w:id="241" w:author="wersja poprawiona" w:date="2023-04-03T01:59:00Z">
            <w:rPr>
              <w:webHidden/>
            </w:rPr>
          </w:rPrChange>
        </w:rPr>
        <w:fldChar w:fldCharType="separate"/>
      </w:r>
      <w:r w:rsidR="001E037A">
        <w:rPr>
          <w:noProof/>
          <w:webHidden/>
          <w:color w:val="000000" w:themeColor="text1"/>
        </w:rPr>
        <w:t>31</w:t>
      </w:r>
      <w:r w:rsidR="00156659" w:rsidRPr="001F4CC2">
        <w:rPr>
          <w:webHidden/>
          <w:color w:val="000000" w:themeColor="text1"/>
          <w:rPrChange w:id="242" w:author="wersja poprawiona" w:date="2023-04-03T01:59:00Z">
            <w:rPr>
              <w:webHidden/>
            </w:rPr>
          </w:rPrChange>
        </w:rPr>
        <w:fldChar w:fldCharType="end"/>
      </w:r>
      <w:r w:rsidRPr="001F4CC2">
        <w:rPr>
          <w:color w:val="000000" w:themeColor="text1"/>
          <w:rPrChange w:id="243" w:author="wersja poprawiona" w:date="2023-04-03T01:59:00Z">
            <w:rPr/>
          </w:rPrChange>
        </w:rPr>
        <w:fldChar w:fldCharType="end"/>
      </w:r>
    </w:p>
    <w:p w14:paraId="3C42AD5A" w14:textId="58777636" w:rsidR="00156659" w:rsidRPr="001F4CC2" w:rsidRDefault="00000000" w:rsidP="00156659">
      <w:pPr>
        <w:pStyle w:val="Spistreci3"/>
        <w:tabs>
          <w:tab w:val="right" w:leader="dot" w:pos="9062"/>
        </w:tabs>
        <w:spacing w:line="360" w:lineRule="auto"/>
        <w:rPr>
          <w:color w:val="000000" w:themeColor="text1"/>
          <w:sz w:val="22"/>
          <w:rPrChange w:id="244" w:author="wersja poprawiona" w:date="2023-04-03T01:59:00Z">
            <w:rPr>
              <w:sz w:val="22"/>
            </w:rPr>
          </w:rPrChange>
        </w:rPr>
      </w:pPr>
      <w:r w:rsidRPr="001F4CC2">
        <w:rPr>
          <w:color w:val="000000" w:themeColor="text1"/>
          <w:rPrChange w:id="245" w:author="wersja poprawiona" w:date="2023-04-03T01:59:00Z">
            <w:rPr/>
          </w:rPrChange>
        </w:rPr>
        <w:fldChar w:fldCharType="begin"/>
      </w:r>
      <w:r w:rsidRPr="001F4CC2">
        <w:rPr>
          <w:color w:val="000000" w:themeColor="text1"/>
        </w:rPr>
        <w:instrText>HYPERLINK \l "_Toc128879304"</w:instrText>
      </w:r>
      <w:r w:rsidRPr="001F4CC2">
        <w:rPr>
          <w:color w:val="000000" w:themeColor="text1"/>
        </w:rPr>
      </w:r>
      <w:r w:rsidRPr="001F4CC2">
        <w:rPr>
          <w:color w:val="000000" w:themeColor="text1"/>
          <w:rPrChange w:id="246" w:author="wersja poprawiona" w:date="2023-04-03T01:59:00Z">
            <w:rPr/>
          </w:rPrChange>
        </w:rPr>
        <w:fldChar w:fldCharType="separate"/>
      </w:r>
      <w:r w:rsidR="00156659" w:rsidRPr="001F4CC2">
        <w:rPr>
          <w:rStyle w:val="Hipercze"/>
          <w:color w:val="000000" w:themeColor="text1"/>
          <w:rPrChange w:id="247" w:author="wersja poprawiona" w:date="2023-04-03T01:59:00Z">
            <w:rPr>
              <w:rStyle w:val="Hipercze"/>
            </w:rPr>
          </w:rPrChange>
        </w:rPr>
        <w:t>5.3.3. Oprogramowanie serwerowe</w:t>
      </w:r>
      <w:r w:rsidR="00156659" w:rsidRPr="001F4CC2">
        <w:rPr>
          <w:webHidden/>
          <w:color w:val="000000" w:themeColor="text1"/>
          <w:rPrChange w:id="248" w:author="wersja poprawiona" w:date="2023-04-03T01:59:00Z">
            <w:rPr>
              <w:webHidden/>
            </w:rPr>
          </w:rPrChange>
        </w:rPr>
        <w:tab/>
      </w:r>
      <w:r w:rsidR="00156659" w:rsidRPr="001F4CC2">
        <w:rPr>
          <w:webHidden/>
          <w:color w:val="000000" w:themeColor="text1"/>
          <w:rPrChange w:id="249" w:author="wersja poprawiona" w:date="2023-04-03T01:59:00Z">
            <w:rPr>
              <w:webHidden/>
            </w:rPr>
          </w:rPrChange>
        </w:rPr>
        <w:fldChar w:fldCharType="begin"/>
      </w:r>
      <w:r w:rsidR="00156659" w:rsidRPr="001F4CC2">
        <w:rPr>
          <w:noProof/>
          <w:webHidden/>
          <w:color w:val="000000" w:themeColor="text1"/>
        </w:rPr>
        <w:instrText xml:space="preserve"> PAGEREF _Toc128879304 \h </w:instrText>
      </w:r>
      <w:r w:rsidR="00156659" w:rsidRPr="001F4CC2">
        <w:rPr>
          <w:noProof/>
          <w:webHidden/>
          <w:color w:val="000000" w:themeColor="text1"/>
        </w:rPr>
      </w:r>
      <w:r w:rsidR="00156659" w:rsidRPr="001F4CC2">
        <w:rPr>
          <w:webHidden/>
          <w:color w:val="000000" w:themeColor="text1"/>
          <w:rPrChange w:id="250" w:author="wersja poprawiona" w:date="2023-04-03T01:59:00Z">
            <w:rPr>
              <w:webHidden/>
            </w:rPr>
          </w:rPrChange>
        </w:rPr>
        <w:fldChar w:fldCharType="separate"/>
      </w:r>
      <w:r w:rsidR="001E037A">
        <w:rPr>
          <w:noProof/>
          <w:webHidden/>
          <w:color w:val="000000" w:themeColor="text1"/>
        </w:rPr>
        <w:t>40</w:t>
      </w:r>
      <w:r w:rsidR="00156659" w:rsidRPr="001F4CC2">
        <w:rPr>
          <w:webHidden/>
          <w:color w:val="000000" w:themeColor="text1"/>
          <w:rPrChange w:id="251" w:author="wersja poprawiona" w:date="2023-04-03T01:59:00Z">
            <w:rPr>
              <w:webHidden/>
            </w:rPr>
          </w:rPrChange>
        </w:rPr>
        <w:fldChar w:fldCharType="end"/>
      </w:r>
      <w:r w:rsidRPr="001F4CC2">
        <w:rPr>
          <w:color w:val="000000" w:themeColor="text1"/>
          <w:rPrChange w:id="252" w:author="wersja poprawiona" w:date="2023-04-03T01:59:00Z">
            <w:rPr/>
          </w:rPrChange>
        </w:rPr>
        <w:fldChar w:fldCharType="end"/>
      </w:r>
    </w:p>
    <w:p w14:paraId="6501171B" w14:textId="40A5BEF3" w:rsidR="00156659" w:rsidRPr="001F4CC2" w:rsidRDefault="00000000" w:rsidP="00156659">
      <w:pPr>
        <w:pStyle w:val="Spistreci4"/>
        <w:tabs>
          <w:tab w:val="right" w:leader="dot" w:pos="9062"/>
        </w:tabs>
        <w:spacing w:line="360" w:lineRule="auto"/>
        <w:rPr>
          <w:color w:val="000000" w:themeColor="text1"/>
          <w:sz w:val="22"/>
          <w:rPrChange w:id="253" w:author="wersja poprawiona" w:date="2023-04-03T01:59:00Z">
            <w:rPr>
              <w:sz w:val="22"/>
            </w:rPr>
          </w:rPrChange>
        </w:rPr>
      </w:pPr>
      <w:r w:rsidRPr="001F4CC2">
        <w:rPr>
          <w:color w:val="000000" w:themeColor="text1"/>
          <w:rPrChange w:id="254" w:author="wersja poprawiona" w:date="2023-04-03T01:59:00Z">
            <w:rPr/>
          </w:rPrChange>
        </w:rPr>
        <w:fldChar w:fldCharType="begin"/>
      </w:r>
      <w:r w:rsidRPr="001F4CC2">
        <w:rPr>
          <w:color w:val="000000" w:themeColor="text1"/>
        </w:rPr>
        <w:instrText>HYPERLINK \l "_Toc128879305"</w:instrText>
      </w:r>
      <w:r w:rsidRPr="001F4CC2">
        <w:rPr>
          <w:color w:val="000000" w:themeColor="text1"/>
        </w:rPr>
      </w:r>
      <w:r w:rsidRPr="001F4CC2">
        <w:rPr>
          <w:color w:val="000000" w:themeColor="text1"/>
          <w:rPrChange w:id="255" w:author="wersja poprawiona" w:date="2023-04-03T01:59:00Z">
            <w:rPr/>
          </w:rPrChange>
        </w:rPr>
        <w:fldChar w:fldCharType="separate"/>
      </w:r>
      <w:r w:rsidR="00156659" w:rsidRPr="001F4CC2">
        <w:rPr>
          <w:rStyle w:val="Hipercze"/>
          <w:color w:val="000000" w:themeColor="text1"/>
          <w:rPrChange w:id="256" w:author="wersja poprawiona" w:date="2023-04-03T01:59:00Z">
            <w:rPr>
              <w:rStyle w:val="Hipercze"/>
            </w:rPr>
          </w:rPrChange>
        </w:rPr>
        <w:t>5.3.3.1 Wprowadzenie</w:t>
      </w:r>
      <w:r w:rsidR="00156659" w:rsidRPr="001F4CC2">
        <w:rPr>
          <w:webHidden/>
          <w:color w:val="000000" w:themeColor="text1"/>
          <w:rPrChange w:id="257" w:author="wersja poprawiona" w:date="2023-04-03T01:59:00Z">
            <w:rPr>
              <w:webHidden/>
            </w:rPr>
          </w:rPrChange>
        </w:rPr>
        <w:tab/>
      </w:r>
      <w:r w:rsidR="00156659" w:rsidRPr="001F4CC2">
        <w:rPr>
          <w:webHidden/>
          <w:color w:val="000000" w:themeColor="text1"/>
          <w:rPrChange w:id="258" w:author="wersja poprawiona" w:date="2023-04-03T01:59:00Z">
            <w:rPr>
              <w:webHidden/>
            </w:rPr>
          </w:rPrChange>
        </w:rPr>
        <w:fldChar w:fldCharType="begin"/>
      </w:r>
      <w:r w:rsidR="00156659" w:rsidRPr="001F4CC2">
        <w:rPr>
          <w:noProof/>
          <w:webHidden/>
          <w:color w:val="000000" w:themeColor="text1"/>
        </w:rPr>
        <w:instrText xml:space="preserve"> PAGEREF _Toc128879305 \h </w:instrText>
      </w:r>
      <w:r w:rsidR="00156659" w:rsidRPr="001F4CC2">
        <w:rPr>
          <w:noProof/>
          <w:webHidden/>
          <w:color w:val="000000" w:themeColor="text1"/>
        </w:rPr>
      </w:r>
      <w:r w:rsidR="00156659" w:rsidRPr="001F4CC2">
        <w:rPr>
          <w:webHidden/>
          <w:color w:val="000000" w:themeColor="text1"/>
          <w:rPrChange w:id="259" w:author="wersja poprawiona" w:date="2023-04-03T01:59:00Z">
            <w:rPr>
              <w:webHidden/>
            </w:rPr>
          </w:rPrChange>
        </w:rPr>
        <w:fldChar w:fldCharType="separate"/>
      </w:r>
      <w:r w:rsidR="001E037A">
        <w:rPr>
          <w:noProof/>
          <w:webHidden/>
          <w:color w:val="000000" w:themeColor="text1"/>
        </w:rPr>
        <w:t>40</w:t>
      </w:r>
      <w:r w:rsidR="00156659" w:rsidRPr="001F4CC2">
        <w:rPr>
          <w:webHidden/>
          <w:color w:val="000000" w:themeColor="text1"/>
          <w:rPrChange w:id="260" w:author="wersja poprawiona" w:date="2023-04-03T01:59:00Z">
            <w:rPr>
              <w:webHidden/>
            </w:rPr>
          </w:rPrChange>
        </w:rPr>
        <w:fldChar w:fldCharType="end"/>
      </w:r>
      <w:r w:rsidRPr="001F4CC2">
        <w:rPr>
          <w:color w:val="000000" w:themeColor="text1"/>
          <w:rPrChange w:id="261" w:author="wersja poprawiona" w:date="2023-04-03T01:59:00Z">
            <w:rPr/>
          </w:rPrChange>
        </w:rPr>
        <w:fldChar w:fldCharType="end"/>
      </w:r>
    </w:p>
    <w:p w14:paraId="75E05699" w14:textId="2E742731" w:rsidR="00156659" w:rsidRPr="001F4CC2" w:rsidRDefault="00000000" w:rsidP="00156659">
      <w:pPr>
        <w:pStyle w:val="Spistreci4"/>
        <w:tabs>
          <w:tab w:val="right" w:leader="dot" w:pos="9062"/>
        </w:tabs>
        <w:spacing w:line="360" w:lineRule="auto"/>
        <w:rPr>
          <w:color w:val="000000" w:themeColor="text1"/>
          <w:sz w:val="22"/>
          <w:rPrChange w:id="262" w:author="wersja poprawiona" w:date="2023-04-03T01:59:00Z">
            <w:rPr>
              <w:sz w:val="22"/>
            </w:rPr>
          </w:rPrChange>
        </w:rPr>
      </w:pPr>
      <w:r w:rsidRPr="001F4CC2">
        <w:rPr>
          <w:color w:val="000000" w:themeColor="text1"/>
          <w:rPrChange w:id="263" w:author="wersja poprawiona" w:date="2023-04-03T01:59:00Z">
            <w:rPr/>
          </w:rPrChange>
        </w:rPr>
        <w:fldChar w:fldCharType="begin"/>
      </w:r>
      <w:r w:rsidRPr="001F4CC2">
        <w:rPr>
          <w:color w:val="000000" w:themeColor="text1"/>
        </w:rPr>
        <w:instrText>HYPERLINK \l "_Toc128879306"</w:instrText>
      </w:r>
      <w:r w:rsidRPr="001F4CC2">
        <w:rPr>
          <w:color w:val="000000" w:themeColor="text1"/>
        </w:rPr>
      </w:r>
      <w:r w:rsidRPr="001F4CC2">
        <w:rPr>
          <w:color w:val="000000" w:themeColor="text1"/>
          <w:rPrChange w:id="264" w:author="wersja poprawiona" w:date="2023-04-03T01:59:00Z">
            <w:rPr/>
          </w:rPrChange>
        </w:rPr>
        <w:fldChar w:fldCharType="separate"/>
      </w:r>
      <w:r w:rsidR="00156659" w:rsidRPr="001F4CC2">
        <w:rPr>
          <w:rStyle w:val="Hipercze"/>
          <w:color w:val="000000" w:themeColor="text1"/>
          <w:rPrChange w:id="265" w:author="wersja poprawiona" w:date="2023-04-03T01:59:00Z">
            <w:rPr>
              <w:rStyle w:val="Hipercze"/>
            </w:rPr>
          </w:rPrChange>
        </w:rPr>
        <w:t>5.3.3.2 Omówienie elementów części serwerowej</w:t>
      </w:r>
      <w:r w:rsidR="00156659" w:rsidRPr="001F4CC2">
        <w:rPr>
          <w:webHidden/>
          <w:color w:val="000000" w:themeColor="text1"/>
          <w:rPrChange w:id="266" w:author="wersja poprawiona" w:date="2023-04-03T01:59:00Z">
            <w:rPr>
              <w:webHidden/>
            </w:rPr>
          </w:rPrChange>
        </w:rPr>
        <w:tab/>
      </w:r>
      <w:r w:rsidR="00156659" w:rsidRPr="001F4CC2">
        <w:rPr>
          <w:webHidden/>
          <w:color w:val="000000" w:themeColor="text1"/>
          <w:rPrChange w:id="267" w:author="wersja poprawiona" w:date="2023-04-03T01:59:00Z">
            <w:rPr>
              <w:webHidden/>
            </w:rPr>
          </w:rPrChange>
        </w:rPr>
        <w:fldChar w:fldCharType="begin"/>
      </w:r>
      <w:r w:rsidR="00156659" w:rsidRPr="001F4CC2">
        <w:rPr>
          <w:noProof/>
          <w:webHidden/>
          <w:color w:val="000000" w:themeColor="text1"/>
        </w:rPr>
        <w:instrText xml:space="preserve"> PAGEREF _Toc128879306 \h </w:instrText>
      </w:r>
      <w:r w:rsidR="00156659" w:rsidRPr="001F4CC2">
        <w:rPr>
          <w:noProof/>
          <w:webHidden/>
          <w:color w:val="000000" w:themeColor="text1"/>
        </w:rPr>
      </w:r>
      <w:r w:rsidR="00156659" w:rsidRPr="001F4CC2">
        <w:rPr>
          <w:webHidden/>
          <w:color w:val="000000" w:themeColor="text1"/>
          <w:rPrChange w:id="268" w:author="wersja poprawiona" w:date="2023-04-03T01:59:00Z">
            <w:rPr>
              <w:webHidden/>
            </w:rPr>
          </w:rPrChange>
        </w:rPr>
        <w:fldChar w:fldCharType="separate"/>
      </w:r>
      <w:r w:rsidR="001E037A">
        <w:rPr>
          <w:noProof/>
          <w:webHidden/>
          <w:color w:val="000000" w:themeColor="text1"/>
        </w:rPr>
        <w:t>42</w:t>
      </w:r>
      <w:r w:rsidR="00156659" w:rsidRPr="001F4CC2">
        <w:rPr>
          <w:webHidden/>
          <w:color w:val="000000" w:themeColor="text1"/>
          <w:rPrChange w:id="269" w:author="wersja poprawiona" w:date="2023-04-03T01:59:00Z">
            <w:rPr>
              <w:webHidden/>
            </w:rPr>
          </w:rPrChange>
        </w:rPr>
        <w:fldChar w:fldCharType="end"/>
      </w:r>
      <w:r w:rsidRPr="001F4CC2">
        <w:rPr>
          <w:color w:val="000000" w:themeColor="text1"/>
          <w:rPrChange w:id="270" w:author="wersja poprawiona" w:date="2023-04-03T01:59:00Z">
            <w:rPr/>
          </w:rPrChange>
        </w:rPr>
        <w:fldChar w:fldCharType="end"/>
      </w:r>
    </w:p>
    <w:p w14:paraId="3A672C16" w14:textId="4112B008" w:rsidR="00156659" w:rsidRPr="001F4CC2" w:rsidRDefault="00000000" w:rsidP="00156659">
      <w:pPr>
        <w:pStyle w:val="Spistreci3"/>
        <w:tabs>
          <w:tab w:val="right" w:leader="dot" w:pos="9062"/>
        </w:tabs>
        <w:spacing w:line="360" w:lineRule="auto"/>
        <w:rPr>
          <w:color w:val="000000" w:themeColor="text1"/>
          <w:sz w:val="22"/>
          <w:rPrChange w:id="271" w:author="wersja poprawiona" w:date="2023-04-03T01:59:00Z">
            <w:rPr>
              <w:sz w:val="22"/>
            </w:rPr>
          </w:rPrChange>
        </w:rPr>
      </w:pPr>
      <w:r w:rsidRPr="001F4CC2">
        <w:rPr>
          <w:color w:val="000000" w:themeColor="text1"/>
          <w:rPrChange w:id="272" w:author="wersja poprawiona" w:date="2023-04-03T01:59:00Z">
            <w:rPr/>
          </w:rPrChange>
        </w:rPr>
        <w:fldChar w:fldCharType="begin"/>
      </w:r>
      <w:r w:rsidRPr="001F4CC2">
        <w:rPr>
          <w:color w:val="000000" w:themeColor="text1"/>
        </w:rPr>
        <w:instrText>HYPERLINK \l "_Toc128879307"</w:instrText>
      </w:r>
      <w:r w:rsidRPr="001F4CC2">
        <w:rPr>
          <w:color w:val="000000" w:themeColor="text1"/>
        </w:rPr>
      </w:r>
      <w:r w:rsidRPr="001F4CC2">
        <w:rPr>
          <w:color w:val="000000" w:themeColor="text1"/>
          <w:rPrChange w:id="273" w:author="wersja poprawiona" w:date="2023-04-03T01:59:00Z">
            <w:rPr/>
          </w:rPrChange>
        </w:rPr>
        <w:fldChar w:fldCharType="separate"/>
      </w:r>
      <w:r w:rsidR="00156659" w:rsidRPr="001F4CC2">
        <w:rPr>
          <w:rStyle w:val="Hipercze"/>
          <w:color w:val="000000" w:themeColor="text1"/>
          <w:rPrChange w:id="274" w:author="wersja poprawiona" w:date="2023-04-03T01:59:00Z">
            <w:rPr>
              <w:rStyle w:val="Hipercze"/>
            </w:rPr>
          </w:rPrChange>
        </w:rPr>
        <w:t>5.3.4. Główny interfejs programu</w:t>
      </w:r>
      <w:r w:rsidR="00156659" w:rsidRPr="001F4CC2">
        <w:rPr>
          <w:webHidden/>
          <w:color w:val="000000" w:themeColor="text1"/>
          <w:rPrChange w:id="275" w:author="wersja poprawiona" w:date="2023-04-03T01:59:00Z">
            <w:rPr>
              <w:webHidden/>
            </w:rPr>
          </w:rPrChange>
        </w:rPr>
        <w:tab/>
      </w:r>
      <w:r w:rsidR="00156659" w:rsidRPr="001F4CC2">
        <w:rPr>
          <w:webHidden/>
          <w:color w:val="000000" w:themeColor="text1"/>
          <w:rPrChange w:id="276" w:author="wersja poprawiona" w:date="2023-04-03T01:59:00Z">
            <w:rPr>
              <w:webHidden/>
            </w:rPr>
          </w:rPrChange>
        </w:rPr>
        <w:fldChar w:fldCharType="begin"/>
      </w:r>
      <w:r w:rsidR="00156659" w:rsidRPr="001F4CC2">
        <w:rPr>
          <w:noProof/>
          <w:webHidden/>
          <w:color w:val="000000" w:themeColor="text1"/>
        </w:rPr>
        <w:instrText xml:space="preserve"> PAGEREF _Toc128879307 \h </w:instrText>
      </w:r>
      <w:r w:rsidR="00156659" w:rsidRPr="001F4CC2">
        <w:rPr>
          <w:noProof/>
          <w:webHidden/>
          <w:color w:val="000000" w:themeColor="text1"/>
        </w:rPr>
      </w:r>
      <w:r w:rsidR="00156659" w:rsidRPr="001F4CC2">
        <w:rPr>
          <w:webHidden/>
          <w:color w:val="000000" w:themeColor="text1"/>
          <w:rPrChange w:id="277" w:author="wersja poprawiona" w:date="2023-04-03T01:59:00Z">
            <w:rPr>
              <w:webHidden/>
            </w:rPr>
          </w:rPrChange>
        </w:rPr>
        <w:fldChar w:fldCharType="separate"/>
      </w:r>
      <w:r w:rsidR="001E037A">
        <w:rPr>
          <w:noProof/>
          <w:webHidden/>
          <w:color w:val="000000" w:themeColor="text1"/>
        </w:rPr>
        <w:t>49</w:t>
      </w:r>
      <w:r w:rsidR="00156659" w:rsidRPr="001F4CC2">
        <w:rPr>
          <w:webHidden/>
          <w:color w:val="000000" w:themeColor="text1"/>
          <w:rPrChange w:id="278" w:author="wersja poprawiona" w:date="2023-04-03T01:59:00Z">
            <w:rPr>
              <w:webHidden/>
            </w:rPr>
          </w:rPrChange>
        </w:rPr>
        <w:fldChar w:fldCharType="end"/>
      </w:r>
      <w:r w:rsidRPr="001F4CC2">
        <w:rPr>
          <w:color w:val="000000" w:themeColor="text1"/>
          <w:rPrChange w:id="279" w:author="wersja poprawiona" w:date="2023-04-03T01:59:00Z">
            <w:rPr/>
          </w:rPrChange>
        </w:rPr>
        <w:fldChar w:fldCharType="end"/>
      </w:r>
    </w:p>
    <w:p w14:paraId="23130F40" w14:textId="36189A8C" w:rsidR="00156659" w:rsidRPr="001F4CC2" w:rsidRDefault="00000000" w:rsidP="00156659">
      <w:pPr>
        <w:pStyle w:val="Spistreci3"/>
        <w:tabs>
          <w:tab w:val="right" w:leader="dot" w:pos="9062"/>
        </w:tabs>
        <w:spacing w:line="360" w:lineRule="auto"/>
        <w:rPr>
          <w:color w:val="000000" w:themeColor="text1"/>
          <w:sz w:val="22"/>
          <w:rPrChange w:id="280" w:author="wersja poprawiona" w:date="2023-04-03T01:59:00Z">
            <w:rPr>
              <w:sz w:val="22"/>
            </w:rPr>
          </w:rPrChange>
        </w:rPr>
      </w:pPr>
      <w:r w:rsidRPr="001F4CC2">
        <w:rPr>
          <w:color w:val="000000" w:themeColor="text1"/>
          <w:rPrChange w:id="281" w:author="wersja poprawiona" w:date="2023-04-03T01:59:00Z">
            <w:rPr/>
          </w:rPrChange>
        </w:rPr>
        <w:fldChar w:fldCharType="begin"/>
      </w:r>
      <w:r w:rsidRPr="001F4CC2">
        <w:rPr>
          <w:color w:val="000000" w:themeColor="text1"/>
        </w:rPr>
        <w:instrText>HYPERLINK \l "_Toc128879308"</w:instrText>
      </w:r>
      <w:r w:rsidRPr="001F4CC2">
        <w:rPr>
          <w:color w:val="000000" w:themeColor="text1"/>
        </w:rPr>
      </w:r>
      <w:r w:rsidRPr="001F4CC2">
        <w:rPr>
          <w:color w:val="000000" w:themeColor="text1"/>
          <w:rPrChange w:id="282" w:author="wersja poprawiona" w:date="2023-04-03T01:59:00Z">
            <w:rPr/>
          </w:rPrChange>
        </w:rPr>
        <w:fldChar w:fldCharType="separate"/>
      </w:r>
      <w:r w:rsidR="00156659" w:rsidRPr="001F4CC2">
        <w:rPr>
          <w:rStyle w:val="Hipercze"/>
          <w:color w:val="000000" w:themeColor="text1"/>
          <w:rPrChange w:id="283" w:author="wersja poprawiona" w:date="2023-04-03T01:59:00Z">
            <w:rPr>
              <w:rStyle w:val="Hipercze"/>
            </w:rPr>
          </w:rPrChange>
        </w:rPr>
        <w:t>5.3.5. Interfejs rysujący wykresy</w:t>
      </w:r>
      <w:r w:rsidR="00156659" w:rsidRPr="001F4CC2">
        <w:rPr>
          <w:webHidden/>
          <w:color w:val="000000" w:themeColor="text1"/>
          <w:rPrChange w:id="284" w:author="wersja poprawiona" w:date="2023-04-03T01:59:00Z">
            <w:rPr>
              <w:webHidden/>
            </w:rPr>
          </w:rPrChange>
        </w:rPr>
        <w:tab/>
      </w:r>
      <w:r w:rsidR="00156659" w:rsidRPr="001F4CC2">
        <w:rPr>
          <w:webHidden/>
          <w:color w:val="000000" w:themeColor="text1"/>
          <w:rPrChange w:id="285" w:author="wersja poprawiona" w:date="2023-04-03T01:59:00Z">
            <w:rPr>
              <w:webHidden/>
            </w:rPr>
          </w:rPrChange>
        </w:rPr>
        <w:fldChar w:fldCharType="begin"/>
      </w:r>
      <w:r w:rsidR="00156659" w:rsidRPr="001F4CC2">
        <w:rPr>
          <w:noProof/>
          <w:webHidden/>
          <w:color w:val="000000" w:themeColor="text1"/>
        </w:rPr>
        <w:instrText xml:space="preserve"> PAGEREF _Toc128879308 \h </w:instrText>
      </w:r>
      <w:r w:rsidR="00156659" w:rsidRPr="001F4CC2">
        <w:rPr>
          <w:noProof/>
          <w:webHidden/>
          <w:color w:val="000000" w:themeColor="text1"/>
        </w:rPr>
      </w:r>
      <w:r w:rsidR="00156659" w:rsidRPr="001F4CC2">
        <w:rPr>
          <w:webHidden/>
          <w:color w:val="000000" w:themeColor="text1"/>
          <w:rPrChange w:id="286" w:author="wersja poprawiona" w:date="2023-04-03T01:59:00Z">
            <w:rPr>
              <w:webHidden/>
            </w:rPr>
          </w:rPrChange>
        </w:rPr>
        <w:fldChar w:fldCharType="separate"/>
      </w:r>
      <w:r w:rsidR="001E037A">
        <w:rPr>
          <w:noProof/>
          <w:webHidden/>
          <w:color w:val="000000" w:themeColor="text1"/>
        </w:rPr>
        <w:t>54</w:t>
      </w:r>
      <w:r w:rsidR="00156659" w:rsidRPr="001F4CC2">
        <w:rPr>
          <w:webHidden/>
          <w:color w:val="000000" w:themeColor="text1"/>
          <w:rPrChange w:id="287" w:author="wersja poprawiona" w:date="2023-04-03T01:59:00Z">
            <w:rPr>
              <w:webHidden/>
            </w:rPr>
          </w:rPrChange>
        </w:rPr>
        <w:fldChar w:fldCharType="end"/>
      </w:r>
      <w:r w:rsidRPr="001F4CC2">
        <w:rPr>
          <w:color w:val="000000" w:themeColor="text1"/>
          <w:rPrChange w:id="288" w:author="wersja poprawiona" w:date="2023-04-03T01:59:00Z">
            <w:rPr/>
          </w:rPrChange>
        </w:rPr>
        <w:fldChar w:fldCharType="end"/>
      </w:r>
    </w:p>
    <w:p w14:paraId="2D3CDA20" w14:textId="01EFF51B" w:rsidR="00156659" w:rsidRPr="001F4CC2" w:rsidRDefault="00000000" w:rsidP="00156659">
      <w:pPr>
        <w:pStyle w:val="Spistreci3"/>
        <w:tabs>
          <w:tab w:val="right" w:leader="dot" w:pos="9062"/>
        </w:tabs>
        <w:spacing w:line="360" w:lineRule="auto"/>
        <w:rPr>
          <w:color w:val="000000" w:themeColor="text1"/>
          <w:sz w:val="22"/>
          <w:rPrChange w:id="289" w:author="wersja poprawiona" w:date="2023-04-03T01:59:00Z">
            <w:rPr>
              <w:sz w:val="22"/>
            </w:rPr>
          </w:rPrChange>
        </w:rPr>
      </w:pPr>
      <w:r w:rsidRPr="001F4CC2">
        <w:rPr>
          <w:color w:val="000000" w:themeColor="text1"/>
          <w:rPrChange w:id="290" w:author="wersja poprawiona" w:date="2023-04-03T01:59:00Z">
            <w:rPr/>
          </w:rPrChange>
        </w:rPr>
        <w:fldChar w:fldCharType="begin"/>
      </w:r>
      <w:r w:rsidRPr="001F4CC2">
        <w:rPr>
          <w:color w:val="000000" w:themeColor="text1"/>
        </w:rPr>
        <w:instrText>HYPERLINK \l "_Toc128879309"</w:instrText>
      </w:r>
      <w:r w:rsidRPr="001F4CC2">
        <w:rPr>
          <w:color w:val="000000" w:themeColor="text1"/>
        </w:rPr>
      </w:r>
      <w:r w:rsidRPr="001F4CC2">
        <w:rPr>
          <w:color w:val="000000" w:themeColor="text1"/>
          <w:rPrChange w:id="291" w:author="wersja poprawiona" w:date="2023-04-03T01:59:00Z">
            <w:rPr/>
          </w:rPrChange>
        </w:rPr>
        <w:fldChar w:fldCharType="separate"/>
      </w:r>
      <w:r w:rsidR="00156659" w:rsidRPr="001F4CC2">
        <w:rPr>
          <w:rStyle w:val="Hipercze"/>
          <w:color w:val="000000" w:themeColor="text1"/>
          <w:rPrChange w:id="292" w:author="wersja poprawiona" w:date="2023-04-03T01:59:00Z">
            <w:rPr>
              <w:rStyle w:val="Hipercze"/>
            </w:rPr>
          </w:rPrChange>
        </w:rPr>
        <w:t>5.3.6. Symulowanie działania z kilkoma czujnikami</w:t>
      </w:r>
      <w:r w:rsidR="00156659" w:rsidRPr="001F4CC2">
        <w:rPr>
          <w:webHidden/>
          <w:color w:val="000000" w:themeColor="text1"/>
          <w:rPrChange w:id="293" w:author="wersja poprawiona" w:date="2023-04-03T01:59:00Z">
            <w:rPr>
              <w:webHidden/>
            </w:rPr>
          </w:rPrChange>
        </w:rPr>
        <w:tab/>
      </w:r>
      <w:r w:rsidR="00156659" w:rsidRPr="001F4CC2">
        <w:rPr>
          <w:webHidden/>
          <w:color w:val="000000" w:themeColor="text1"/>
          <w:rPrChange w:id="294" w:author="wersja poprawiona" w:date="2023-04-03T01:59:00Z">
            <w:rPr>
              <w:webHidden/>
            </w:rPr>
          </w:rPrChange>
        </w:rPr>
        <w:fldChar w:fldCharType="begin"/>
      </w:r>
      <w:r w:rsidR="00156659" w:rsidRPr="001F4CC2">
        <w:rPr>
          <w:noProof/>
          <w:webHidden/>
          <w:color w:val="000000" w:themeColor="text1"/>
        </w:rPr>
        <w:instrText xml:space="preserve"> PAGEREF _Toc128879309 \h </w:instrText>
      </w:r>
      <w:r w:rsidR="00156659" w:rsidRPr="001F4CC2">
        <w:rPr>
          <w:noProof/>
          <w:webHidden/>
          <w:color w:val="000000" w:themeColor="text1"/>
        </w:rPr>
      </w:r>
      <w:r w:rsidR="00156659" w:rsidRPr="001F4CC2">
        <w:rPr>
          <w:webHidden/>
          <w:color w:val="000000" w:themeColor="text1"/>
          <w:rPrChange w:id="295" w:author="wersja poprawiona" w:date="2023-04-03T01:59:00Z">
            <w:rPr>
              <w:webHidden/>
            </w:rPr>
          </w:rPrChange>
        </w:rPr>
        <w:fldChar w:fldCharType="separate"/>
      </w:r>
      <w:r w:rsidR="001E037A">
        <w:rPr>
          <w:noProof/>
          <w:webHidden/>
          <w:color w:val="000000" w:themeColor="text1"/>
        </w:rPr>
        <w:t>58</w:t>
      </w:r>
      <w:r w:rsidR="00156659" w:rsidRPr="001F4CC2">
        <w:rPr>
          <w:webHidden/>
          <w:color w:val="000000" w:themeColor="text1"/>
          <w:rPrChange w:id="296" w:author="wersja poprawiona" w:date="2023-04-03T01:59:00Z">
            <w:rPr>
              <w:webHidden/>
            </w:rPr>
          </w:rPrChange>
        </w:rPr>
        <w:fldChar w:fldCharType="end"/>
      </w:r>
      <w:r w:rsidRPr="001F4CC2">
        <w:rPr>
          <w:color w:val="000000" w:themeColor="text1"/>
          <w:rPrChange w:id="297" w:author="wersja poprawiona" w:date="2023-04-03T01:59:00Z">
            <w:rPr/>
          </w:rPrChange>
        </w:rPr>
        <w:fldChar w:fldCharType="end"/>
      </w:r>
    </w:p>
    <w:p w14:paraId="1288C93B" w14:textId="624B9F29" w:rsidR="00156659" w:rsidRPr="001F4CC2" w:rsidRDefault="00000000" w:rsidP="00156659">
      <w:pPr>
        <w:pStyle w:val="Spistreci1"/>
        <w:tabs>
          <w:tab w:val="right" w:leader="dot" w:pos="9062"/>
        </w:tabs>
        <w:spacing w:line="360" w:lineRule="auto"/>
        <w:rPr>
          <w:b w:val="0"/>
          <w:color w:val="000000" w:themeColor="text1"/>
          <w:sz w:val="22"/>
          <w:rPrChange w:id="298" w:author="wersja poprawiona" w:date="2023-04-03T01:59:00Z">
            <w:rPr>
              <w:b w:val="0"/>
              <w:sz w:val="22"/>
            </w:rPr>
          </w:rPrChange>
        </w:rPr>
      </w:pPr>
      <w:r w:rsidRPr="001F4CC2">
        <w:rPr>
          <w:color w:val="000000" w:themeColor="text1"/>
          <w:rPrChange w:id="299" w:author="wersja poprawiona" w:date="2023-04-03T01:59:00Z">
            <w:rPr/>
          </w:rPrChange>
        </w:rPr>
        <w:fldChar w:fldCharType="begin"/>
      </w:r>
      <w:r w:rsidRPr="001F4CC2">
        <w:rPr>
          <w:color w:val="000000" w:themeColor="text1"/>
        </w:rPr>
        <w:instrText>HYPERLINK \l "_Toc128879310"</w:instrText>
      </w:r>
      <w:r w:rsidRPr="001F4CC2">
        <w:rPr>
          <w:color w:val="000000" w:themeColor="text1"/>
        </w:rPr>
      </w:r>
      <w:r w:rsidRPr="001F4CC2">
        <w:rPr>
          <w:color w:val="000000" w:themeColor="text1"/>
          <w:rPrChange w:id="300" w:author="wersja poprawiona" w:date="2023-04-03T01:59:00Z">
            <w:rPr/>
          </w:rPrChange>
        </w:rPr>
        <w:fldChar w:fldCharType="separate"/>
      </w:r>
      <w:r w:rsidR="00156659" w:rsidRPr="001F4CC2">
        <w:rPr>
          <w:rStyle w:val="Hipercze"/>
          <w:color w:val="000000" w:themeColor="text1"/>
          <w:rPrChange w:id="301" w:author="wersja poprawiona" w:date="2023-04-03T01:59:00Z">
            <w:rPr>
              <w:rStyle w:val="Hipercze"/>
            </w:rPr>
          </w:rPrChange>
        </w:rPr>
        <w:t>6. Podsumowanie i wnioski</w:t>
      </w:r>
      <w:r w:rsidR="00156659" w:rsidRPr="001F4CC2">
        <w:rPr>
          <w:webHidden/>
          <w:color w:val="000000" w:themeColor="text1"/>
          <w:rPrChange w:id="302" w:author="wersja poprawiona" w:date="2023-04-03T01:59:00Z">
            <w:rPr>
              <w:webHidden/>
            </w:rPr>
          </w:rPrChange>
        </w:rPr>
        <w:tab/>
      </w:r>
      <w:r w:rsidR="00156659" w:rsidRPr="001F4CC2">
        <w:rPr>
          <w:webHidden/>
          <w:color w:val="000000" w:themeColor="text1"/>
          <w:rPrChange w:id="303" w:author="wersja poprawiona" w:date="2023-04-03T01:59:00Z">
            <w:rPr>
              <w:webHidden/>
            </w:rPr>
          </w:rPrChange>
        </w:rPr>
        <w:fldChar w:fldCharType="begin"/>
      </w:r>
      <w:r w:rsidR="00156659" w:rsidRPr="001F4CC2">
        <w:rPr>
          <w:noProof/>
          <w:webHidden/>
          <w:color w:val="000000" w:themeColor="text1"/>
        </w:rPr>
        <w:instrText xml:space="preserve"> PAGEREF _Toc128879310 \h </w:instrText>
      </w:r>
      <w:r w:rsidR="00156659" w:rsidRPr="001F4CC2">
        <w:rPr>
          <w:noProof/>
          <w:webHidden/>
          <w:color w:val="000000" w:themeColor="text1"/>
        </w:rPr>
      </w:r>
      <w:r w:rsidR="00156659" w:rsidRPr="001F4CC2">
        <w:rPr>
          <w:webHidden/>
          <w:color w:val="000000" w:themeColor="text1"/>
          <w:rPrChange w:id="304" w:author="wersja poprawiona" w:date="2023-04-03T01:59:00Z">
            <w:rPr>
              <w:webHidden/>
            </w:rPr>
          </w:rPrChange>
        </w:rPr>
        <w:fldChar w:fldCharType="separate"/>
      </w:r>
      <w:r w:rsidR="001E037A">
        <w:rPr>
          <w:noProof/>
          <w:webHidden/>
          <w:color w:val="000000" w:themeColor="text1"/>
        </w:rPr>
        <w:t>60</w:t>
      </w:r>
      <w:r w:rsidR="00156659" w:rsidRPr="001F4CC2">
        <w:rPr>
          <w:webHidden/>
          <w:color w:val="000000" w:themeColor="text1"/>
          <w:rPrChange w:id="305" w:author="wersja poprawiona" w:date="2023-04-03T01:59:00Z">
            <w:rPr>
              <w:webHidden/>
            </w:rPr>
          </w:rPrChange>
        </w:rPr>
        <w:fldChar w:fldCharType="end"/>
      </w:r>
      <w:r w:rsidRPr="001F4CC2">
        <w:rPr>
          <w:color w:val="000000" w:themeColor="text1"/>
          <w:rPrChange w:id="306" w:author="wersja poprawiona" w:date="2023-04-03T01:59:00Z">
            <w:rPr/>
          </w:rPrChange>
        </w:rPr>
        <w:fldChar w:fldCharType="end"/>
      </w:r>
    </w:p>
    <w:p w14:paraId="249C9A7A" w14:textId="69462FC6" w:rsidR="00156659" w:rsidRPr="001F4CC2" w:rsidRDefault="00000000" w:rsidP="00156659">
      <w:pPr>
        <w:pStyle w:val="Spistreci1"/>
        <w:tabs>
          <w:tab w:val="right" w:leader="dot" w:pos="9062"/>
        </w:tabs>
        <w:spacing w:line="360" w:lineRule="auto"/>
        <w:rPr>
          <w:b w:val="0"/>
          <w:color w:val="000000" w:themeColor="text1"/>
          <w:sz w:val="22"/>
          <w:rPrChange w:id="307" w:author="wersja poprawiona" w:date="2023-04-03T01:59:00Z">
            <w:rPr>
              <w:b w:val="0"/>
              <w:sz w:val="22"/>
            </w:rPr>
          </w:rPrChange>
        </w:rPr>
      </w:pPr>
      <w:r w:rsidRPr="001F4CC2">
        <w:rPr>
          <w:color w:val="000000" w:themeColor="text1"/>
          <w:rPrChange w:id="308" w:author="wersja poprawiona" w:date="2023-04-03T01:59:00Z">
            <w:rPr/>
          </w:rPrChange>
        </w:rPr>
        <w:fldChar w:fldCharType="begin"/>
      </w:r>
      <w:r w:rsidRPr="001F4CC2">
        <w:rPr>
          <w:color w:val="000000" w:themeColor="text1"/>
        </w:rPr>
        <w:instrText>HYPERLINK \l "_Toc128879311"</w:instrText>
      </w:r>
      <w:r w:rsidRPr="001F4CC2">
        <w:rPr>
          <w:color w:val="000000" w:themeColor="text1"/>
        </w:rPr>
      </w:r>
      <w:r w:rsidRPr="001F4CC2">
        <w:rPr>
          <w:color w:val="000000" w:themeColor="text1"/>
          <w:rPrChange w:id="309" w:author="wersja poprawiona" w:date="2023-04-03T01:59:00Z">
            <w:rPr/>
          </w:rPrChange>
        </w:rPr>
        <w:fldChar w:fldCharType="separate"/>
      </w:r>
      <w:r w:rsidR="00156659" w:rsidRPr="001F4CC2">
        <w:rPr>
          <w:rStyle w:val="Hipercze"/>
          <w:color w:val="000000" w:themeColor="text1"/>
          <w:rPrChange w:id="310" w:author="wersja poprawiona" w:date="2023-04-03T01:59:00Z">
            <w:rPr>
              <w:rStyle w:val="Hipercze"/>
            </w:rPr>
          </w:rPrChange>
        </w:rPr>
        <w:t>7. Literatura</w:t>
      </w:r>
      <w:r w:rsidR="00156659" w:rsidRPr="001F4CC2">
        <w:rPr>
          <w:webHidden/>
          <w:color w:val="000000" w:themeColor="text1"/>
          <w:rPrChange w:id="311" w:author="wersja poprawiona" w:date="2023-04-03T01:59:00Z">
            <w:rPr>
              <w:webHidden/>
            </w:rPr>
          </w:rPrChange>
        </w:rPr>
        <w:tab/>
      </w:r>
      <w:r w:rsidR="00156659" w:rsidRPr="001F4CC2">
        <w:rPr>
          <w:webHidden/>
          <w:color w:val="000000" w:themeColor="text1"/>
          <w:rPrChange w:id="312" w:author="wersja poprawiona" w:date="2023-04-03T01:59:00Z">
            <w:rPr>
              <w:webHidden/>
            </w:rPr>
          </w:rPrChange>
        </w:rPr>
        <w:fldChar w:fldCharType="begin"/>
      </w:r>
      <w:r w:rsidR="00156659" w:rsidRPr="001F4CC2">
        <w:rPr>
          <w:noProof/>
          <w:webHidden/>
          <w:color w:val="000000" w:themeColor="text1"/>
        </w:rPr>
        <w:instrText xml:space="preserve"> PAGEREF _Toc128879311 \h </w:instrText>
      </w:r>
      <w:r w:rsidR="00156659" w:rsidRPr="001F4CC2">
        <w:rPr>
          <w:noProof/>
          <w:webHidden/>
          <w:color w:val="000000" w:themeColor="text1"/>
        </w:rPr>
      </w:r>
      <w:r w:rsidR="00156659" w:rsidRPr="001F4CC2">
        <w:rPr>
          <w:webHidden/>
          <w:color w:val="000000" w:themeColor="text1"/>
          <w:rPrChange w:id="313" w:author="wersja poprawiona" w:date="2023-04-03T01:59:00Z">
            <w:rPr>
              <w:webHidden/>
            </w:rPr>
          </w:rPrChange>
        </w:rPr>
        <w:fldChar w:fldCharType="separate"/>
      </w:r>
      <w:r w:rsidR="001E037A">
        <w:rPr>
          <w:noProof/>
          <w:webHidden/>
          <w:color w:val="000000" w:themeColor="text1"/>
        </w:rPr>
        <w:t>62</w:t>
      </w:r>
      <w:r w:rsidR="00156659" w:rsidRPr="001F4CC2">
        <w:rPr>
          <w:webHidden/>
          <w:color w:val="000000" w:themeColor="text1"/>
          <w:rPrChange w:id="314" w:author="wersja poprawiona" w:date="2023-04-03T01:59:00Z">
            <w:rPr>
              <w:webHidden/>
            </w:rPr>
          </w:rPrChange>
        </w:rPr>
        <w:fldChar w:fldCharType="end"/>
      </w:r>
      <w:r w:rsidRPr="001F4CC2">
        <w:rPr>
          <w:color w:val="000000" w:themeColor="text1"/>
          <w:rPrChange w:id="315" w:author="wersja poprawiona" w:date="2023-04-03T01:59:00Z">
            <w:rPr/>
          </w:rPrChange>
        </w:rPr>
        <w:fldChar w:fldCharType="end"/>
      </w:r>
    </w:p>
    <w:p w14:paraId="26DEFD15" w14:textId="53C987FF" w:rsidR="00156659" w:rsidRPr="001F4CC2" w:rsidRDefault="00000000" w:rsidP="00156659">
      <w:pPr>
        <w:pStyle w:val="Spistreci1"/>
        <w:tabs>
          <w:tab w:val="right" w:leader="dot" w:pos="9062"/>
        </w:tabs>
        <w:spacing w:line="360" w:lineRule="auto"/>
        <w:rPr>
          <w:b w:val="0"/>
          <w:color w:val="000000" w:themeColor="text1"/>
          <w:sz w:val="22"/>
          <w:rPrChange w:id="316" w:author="wersja poprawiona" w:date="2023-04-03T01:59:00Z">
            <w:rPr>
              <w:b w:val="0"/>
              <w:sz w:val="22"/>
            </w:rPr>
          </w:rPrChange>
        </w:rPr>
      </w:pPr>
      <w:r w:rsidRPr="001F4CC2">
        <w:rPr>
          <w:color w:val="000000" w:themeColor="text1"/>
          <w:rPrChange w:id="317" w:author="wersja poprawiona" w:date="2023-04-03T01:59:00Z">
            <w:rPr/>
          </w:rPrChange>
        </w:rPr>
        <w:fldChar w:fldCharType="begin"/>
      </w:r>
      <w:r w:rsidRPr="001F4CC2">
        <w:rPr>
          <w:color w:val="000000" w:themeColor="text1"/>
        </w:rPr>
        <w:instrText>HYPERLINK \l "_Toc128879312"</w:instrText>
      </w:r>
      <w:r w:rsidRPr="001F4CC2">
        <w:rPr>
          <w:color w:val="000000" w:themeColor="text1"/>
        </w:rPr>
      </w:r>
      <w:r w:rsidRPr="001F4CC2">
        <w:rPr>
          <w:color w:val="000000" w:themeColor="text1"/>
          <w:rPrChange w:id="318" w:author="wersja poprawiona" w:date="2023-04-03T01:59:00Z">
            <w:rPr/>
          </w:rPrChange>
        </w:rPr>
        <w:fldChar w:fldCharType="separate"/>
      </w:r>
      <w:r w:rsidR="00156659" w:rsidRPr="001F4CC2">
        <w:rPr>
          <w:rStyle w:val="Hipercze"/>
          <w:color w:val="000000" w:themeColor="text1"/>
          <w:rPrChange w:id="319" w:author="wersja poprawiona" w:date="2023-04-03T01:59:00Z">
            <w:rPr>
              <w:rStyle w:val="Hipercze"/>
            </w:rPr>
          </w:rPrChange>
        </w:rPr>
        <w:t>8. Streszczenie</w:t>
      </w:r>
      <w:r w:rsidR="00156659" w:rsidRPr="001F4CC2">
        <w:rPr>
          <w:webHidden/>
          <w:color w:val="000000" w:themeColor="text1"/>
          <w:rPrChange w:id="320" w:author="wersja poprawiona" w:date="2023-04-03T01:59:00Z">
            <w:rPr>
              <w:webHidden/>
            </w:rPr>
          </w:rPrChange>
        </w:rPr>
        <w:tab/>
      </w:r>
      <w:r w:rsidR="00156659" w:rsidRPr="001F4CC2">
        <w:rPr>
          <w:webHidden/>
          <w:color w:val="000000" w:themeColor="text1"/>
          <w:rPrChange w:id="321" w:author="wersja poprawiona" w:date="2023-04-03T01:59:00Z">
            <w:rPr>
              <w:webHidden/>
            </w:rPr>
          </w:rPrChange>
        </w:rPr>
        <w:fldChar w:fldCharType="begin"/>
      </w:r>
      <w:r w:rsidR="00156659" w:rsidRPr="001F4CC2">
        <w:rPr>
          <w:noProof/>
          <w:webHidden/>
          <w:color w:val="000000" w:themeColor="text1"/>
        </w:rPr>
        <w:instrText xml:space="preserve"> PAGEREF _Toc128879312 \h </w:instrText>
      </w:r>
      <w:r w:rsidR="00156659" w:rsidRPr="001F4CC2">
        <w:rPr>
          <w:noProof/>
          <w:webHidden/>
          <w:color w:val="000000" w:themeColor="text1"/>
        </w:rPr>
      </w:r>
      <w:r w:rsidR="00156659" w:rsidRPr="001F4CC2">
        <w:rPr>
          <w:webHidden/>
          <w:color w:val="000000" w:themeColor="text1"/>
          <w:rPrChange w:id="322" w:author="wersja poprawiona" w:date="2023-04-03T01:59:00Z">
            <w:rPr>
              <w:webHidden/>
            </w:rPr>
          </w:rPrChange>
        </w:rPr>
        <w:fldChar w:fldCharType="separate"/>
      </w:r>
      <w:r w:rsidR="001E037A">
        <w:rPr>
          <w:noProof/>
          <w:webHidden/>
          <w:color w:val="000000" w:themeColor="text1"/>
        </w:rPr>
        <w:t>64</w:t>
      </w:r>
      <w:r w:rsidR="00156659" w:rsidRPr="001F4CC2">
        <w:rPr>
          <w:webHidden/>
          <w:color w:val="000000" w:themeColor="text1"/>
          <w:rPrChange w:id="323" w:author="wersja poprawiona" w:date="2023-04-03T01:59:00Z">
            <w:rPr>
              <w:webHidden/>
            </w:rPr>
          </w:rPrChange>
        </w:rPr>
        <w:fldChar w:fldCharType="end"/>
      </w:r>
      <w:r w:rsidRPr="001F4CC2">
        <w:rPr>
          <w:color w:val="000000" w:themeColor="text1"/>
          <w:rPrChange w:id="324" w:author="wersja poprawiona" w:date="2023-04-03T01:59:00Z">
            <w:rPr/>
          </w:rPrChange>
        </w:rPr>
        <w:fldChar w:fldCharType="end"/>
      </w:r>
    </w:p>
    <w:p w14:paraId="539FE266" w14:textId="5BC9AACD" w:rsidR="00156659" w:rsidRPr="001F4CC2" w:rsidRDefault="00000000" w:rsidP="00156659">
      <w:pPr>
        <w:pStyle w:val="Spistreci1"/>
        <w:tabs>
          <w:tab w:val="right" w:leader="dot" w:pos="9062"/>
        </w:tabs>
        <w:spacing w:line="360" w:lineRule="auto"/>
        <w:rPr>
          <w:b w:val="0"/>
          <w:color w:val="000000" w:themeColor="text1"/>
          <w:sz w:val="22"/>
          <w:rPrChange w:id="325" w:author="wersja poprawiona" w:date="2023-04-03T01:59:00Z">
            <w:rPr>
              <w:b w:val="0"/>
              <w:sz w:val="22"/>
            </w:rPr>
          </w:rPrChange>
        </w:rPr>
      </w:pPr>
      <w:r w:rsidRPr="001F4CC2">
        <w:rPr>
          <w:color w:val="000000" w:themeColor="text1"/>
          <w:rPrChange w:id="326" w:author="wersja poprawiona" w:date="2023-04-03T01:59:00Z">
            <w:rPr/>
          </w:rPrChange>
        </w:rPr>
        <w:fldChar w:fldCharType="begin"/>
      </w:r>
      <w:r w:rsidRPr="001F4CC2">
        <w:rPr>
          <w:color w:val="000000" w:themeColor="text1"/>
        </w:rPr>
        <w:instrText>HYPERLINK \l "_Toc128879313"</w:instrText>
      </w:r>
      <w:r w:rsidRPr="001F4CC2">
        <w:rPr>
          <w:color w:val="000000" w:themeColor="text1"/>
        </w:rPr>
      </w:r>
      <w:r w:rsidRPr="001F4CC2">
        <w:rPr>
          <w:color w:val="000000" w:themeColor="text1"/>
          <w:rPrChange w:id="327" w:author="wersja poprawiona" w:date="2023-04-03T01:59:00Z">
            <w:rPr/>
          </w:rPrChange>
        </w:rPr>
        <w:fldChar w:fldCharType="separate"/>
      </w:r>
      <w:r w:rsidR="00156659" w:rsidRPr="001F4CC2">
        <w:rPr>
          <w:rStyle w:val="Hipercze"/>
          <w:color w:val="000000" w:themeColor="text1"/>
          <w:rPrChange w:id="328" w:author="wersja poprawiona" w:date="2023-04-03T01:59:00Z">
            <w:rPr>
              <w:rStyle w:val="Hipercze"/>
            </w:rPr>
          </w:rPrChange>
        </w:rPr>
        <w:t>9. Abstract</w:t>
      </w:r>
      <w:r w:rsidR="00156659" w:rsidRPr="001F4CC2">
        <w:rPr>
          <w:webHidden/>
          <w:color w:val="000000" w:themeColor="text1"/>
          <w:rPrChange w:id="329" w:author="wersja poprawiona" w:date="2023-04-03T01:59:00Z">
            <w:rPr>
              <w:webHidden/>
            </w:rPr>
          </w:rPrChange>
        </w:rPr>
        <w:tab/>
      </w:r>
      <w:r w:rsidR="00156659" w:rsidRPr="001F4CC2">
        <w:rPr>
          <w:webHidden/>
          <w:color w:val="000000" w:themeColor="text1"/>
          <w:rPrChange w:id="330" w:author="wersja poprawiona" w:date="2023-04-03T01:59:00Z">
            <w:rPr>
              <w:webHidden/>
            </w:rPr>
          </w:rPrChange>
        </w:rPr>
        <w:fldChar w:fldCharType="begin"/>
      </w:r>
      <w:r w:rsidR="00156659" w:rsidRPr="001F4CC2">
        <w:rPr>
          <w:noProof/>
          <w:webHidden/>
          <w:color w:val="000000" w:themeColor="text1"/>
        </w:rPr>
        <w:instrText xml:space="preserve"> PAGEREF _Toc128879313 \h </w:instrText>
      </w:r>
      <w:r w:rsidR="00156659" w:rsidRPr="001F4CC2">
        <w:rPr>
          <w:noProof/>
          <w:webHidden/>
          <w:color w:val="000000" w:themeColor="text1"/>
        </w:rPr>
      </w:r>
      <w:r w:rsidR="00156659" w:rsidRPr="001F4CC2">
        <w:rPr>
          <w:webHidden/>
          <w:color w:val="000000" w:themeColor="text1"/>
          <w:rPrChange w:id="331" w:author="wersja poprawiona" w:date="2023-04-03T01:59:00Z">
            <w:rPr>
              <w:webHidden/>
            </w:rPr>
          </w:rPrChange>
        </w:rPr>
        <w:fldChar w:fldCharType="separate"/>
      </w:r>
      <w:r w:rsidR="001E037A">
        <w:rPr>
          <w:noProof/>
          <w:webHidden/>
          <w:color w:val="000000" w:themeColor="text1"/>
        </w:rPr>
        <w:t>65</w:t>
      </w:r>
      <w:r w:rsidR="00156659" w:rsidRPr="001F4CC2">
        <w:rPr>
          <w:webHidden/>
          <w:color w:val="000000" w:themeColor="text1"/>
          <w:rPrChange w:id="332" w:author="wersja poprawiona" w:date="2023-04-03T01:59:00Z">
            <w:rPr>
              <w:webHidden/>
            </w:rPr>
          </w:rPrChange>
        </w:rPr>
        <w:fldChar w:fldCharType="end"/>
      </w:r>
      <w:r w:rsidRPr="001F4CC2">
        <w:rPr>
          <w:color w:val="000000" w:themeColor="text1"/>
          <w:rPrChange w:id="333" w:author="wersja poprawiona" w:date="2023-04-03T01:59:00Z">
            <w:rPr/>
          </w:rPrChange>
        </w:rPr>
        <w:fldChar w:fldCharType="end"/>
      </w:r>
    </w:p>
    <w:p w14:paraId="57F7EBBA" w14:textId="34F08B0A" w:rsidR="000D6D3B" w:rsidRPr="001F4CC2" w:rsidRDefault="0083267E" w:rsidP="00156659">
      <w:pPr>
        <w:pStyle w:val="Nagwek1"/>
      </w:pPr>
      <w:r w:rsidRPr="001F4CC2">
        <w:rPr>
          <w:rFonts w:cstheme="minorHAnsi"/>
          <w:sz w:val="20"/>
          <w:szCs w:val="20"/>
        </w:rPr>
        <w:lastRenderedPageBreak/>
        <w:fldChar w:fldCharType="end"/>
      </w:r>
      <w:bookmarkStart w:id="334" w:name="_Toc128879283"/>
      <w:r w:rsidR="001F45C2" w:rsidRPr="001F4CC2">
        <w:rPr>
          <w:rStyle w:val="Nagwek1Znak"/>
          <w:b/>
        </w:rPr>
        <w:t xml:space="preserve">1. </w:t>
      </w:r>
      <w:r w:rsidR="000D6D3B" w:rsidRPr="001F4CC2">
        <w:rPr>
          <w:rStyle w:val="Nagwek1Znak"/>
          <w:b/>
        </w:rPr>
        <w:t>Wstęp</w:t>
      </w:r>
      <w:bookmarkEnd w:id="334"/>
    </w:p>
    <w:p w14:paraId="7CCB615A" w14:textId="77777777" w:rsidR="00FB3C9D" w:rsidRPr="001F4CC2" w:rsidRDefault="00FB3C9D" w:rsidP="00E303CB">
      <w:pPr>
        <w:spacing w:before="30" w:line="360" w:lineRule="auto"/>
        <w:jc w:val="both"/>
        <w:rPr>
          <w:rFonts w:ascii="Times New Roman" w:hAnsi="Times New Roman"/>
          <w:color w:val="000000" w:themeColor="text1"/>
          <w:sz w:val="24"/>
          <w:rPrChange w:id="33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336" w:author="wersja poprawiona" w:date="2023-04-03T01:59:00Z">
            <w:rPr>
              <w:rFonts w:ascii="Times New Roman" w:hAnsi="Times New Roman"/>
              <w:sz w:val="24"/>
            </w:rPr>
          </w:rPrChange>
        </w:rPr>
        <w:tab/>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Pr="001F4CC2" w:rsidRDefault="00FB3C9D" w:rsidP="00E303CB">
      <w:pPr>
        <w:spacing w:before="30" w:line="360" w:lineRule="auto"/>
        <w:ind w:firstLine="708"/>
        <w:jc w:val="both"/>
        <w:rPr>
          <w:rFonts w:ascii="Times New Roman" w:hAnsi="Times New Roman"/>
          <w:color w:val="000000" w:themeColor="text1"/>
          <w:sz w:val="24"/>
          <w:rPrChange w:id="337" w:author="wersja poprawiona" w:date="2023-04-03T01:59:00Z">
            <w:rPr>
              <w:rFonts w:ascii="Times New Roman" w:hAnsi="Times New Roman"/>
              <w:sz w:val="24"/>
            </w:rPr>
          </w:rPrChange>
        </w:rPr>
      </w:pPr>
      <w:r w:rsidRPr="001F4CC2">
        <w:rPr>
          <w:rFonts w:ascii="Times New Roman" w:hAnsi="Times New Roman"/>
          <w:color w:val="000000" w:themeColor="text1"/>
          <w:sz w:val="24"/>
          <w:rPrChange w:id="338" w:author="wersja poprawiona" w:date="2023-04-03T01:59:00Z">
            <w:rPr>
              <w:rFonts w:ascii="Times New Roman" w:hAnsi="Times New Roman"/>
              <w:sz w:val="24"/>
            </w:rPr>
          </w:rPrChange>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014C5116" w:rsidR="00FB3C9D" w:rsidRPr="001F4CC2" w:rsidRDefault="00FB3C9D" w:rsidP="00E303CB">
      <w:pPr>
        <w:spacing w:before="30" w:line="360" w:lineRule="auto"/>
        <w:ind w:firstLine="708"/>
        <w:jc w:val="both"/>
        <w:rPr>
          <w:rFonts w:ascii="Times New Roman" w:hAnsi="Times New Roman"/>
          <w:color w:val="000000" w:themeColor="text1"/>
          <w:sz w:val="24"/>
          <w:rPrChange w:id="33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340" w:author="wersja poprawiona" w:date="2023-04-03T01:59:00Z">
            <w:rPr>
              <w:rFonts w:ascii="Times New Roman" w:hAnsi="Times New Roman"/>
              <w:sz w:val="24"/>
            </w:rPr>
          </w:rPrChange>
        </w:rPr>
        <w:t>Warunki klimatyczne są kluczowym czynnikiem rozwoju roślin. Czynniki mikroklimatyczne odpowiadają za ilość i jakość plonów, jakie wydają rośliny, z tego powodu w szklarniach i tunelach foliowych reguluje się dwa podstawowe parametry</w:t>
      </w:r>
      <w:r w:rsidR="00B30754" w:rsidRPr="001F4CC2">
        <w:rPr>
          <w:rFonts w:ascii="Times New Roman" w:hAnsi="Times New Roman"/>
          <w:color w:val="000000" w:themeColor="text1"/>
          <w:sz w:val="24"/>
          <w:rPrChange w:id="341" w:author="wersja poprawiona" w:date="2023-04-03T01:59:00Z">
            <w:rPr>
              <w:rFonts w:ascii="Times New Roman" w:hAnsi="Times New Roman"/>
              <w:sz w:val="24"/>
            </w:rPr>
          </w:rPrChange>
        </w:rPr>
        <w:t xml:space="preserve"> – temperaturę oraz wilgotność powietrza. Są one istotne ze względu na ich wpływ na proces </w:t>
      </w:r>
      <w:del w:id="342" w:author="wersja poprawiona" w:date="2023-04-03T01:59:00Z">
        <w:r w:rsidR="00B30754">
          <w:rPr>
            <w:rFonts w:ascii="Times New Roman" w:hAnsi="Times New Roman" w:cs="Times New Roman"/>
            <w:sz w:val="24"/>
            <w:szCs w:val="24"/>
          </w:rPr>
          <w:delText>fotosyntezę i transpirację.</w:delText>
        </w:r>
      </w:del>
      <w:ins w:id="343" w:author="wersja poprawiona" w:date="2023-04-03T01:59:00Z">
        <w:r w:rsidR="00B30754" w:rsidRPr="001F4CC2">
          <w:rPr>
            <w:rFonts w:ascii="Times New Roman" w:hAnsi="Times New Roman" w:cs="Times New Roman"/>
            <w:color w:val="000000" w:themeColor="text1"/>
            <w:sz w:val="24"/>
            <w:szCs w:val="24"/>
          </w:rPr>
          <w:t>fotosyntez</w:t>
        </w:r>
        <w:r w:rsidR="004B01EC" w:rsidRPr="001F4CC2">
          <w:rPr>
            <w:rFonts w:ascii="Times New Roman" w:hAnsi="Times New Roman" w:cs="Times New Roman"/>
            <w:color w:val="000000" w:themeColor="text1"/>
            <w:sz w:val="24"/>
            <w:szCs w:val="24"/>
          </w:rPr>
          <w:t>y</w:t>
        </w:r>
        <w:r w:rsidR="00B30754" w:rsidRPr="001F4CC2">
          <w:rPr>
            <w:rFonts w:ascii="Times New Roman" w:hAnsi="Times New Roman" w:cs="Times New Roman"/>
            <w:color w:val="000000" w:themeColor="text1"/>
            <w:sz w:val="24"/>
            <w:szCs w:val="24"/>
          </w:rPr>
          <w:t xml:space="preserve"> i transpiracj</w:t>
        </w:r>
        <w:r w:rsidR="004B01EC" w:rsidRPr="001F4CC2">
          <w:rPr>
            <w:rFonts w:ascii="Times New Roman" w:hAnsi="Times New Roman" w:cs="Times New Roman"/>
            <w:color w:val="000000" w:themeColor="text1"/>
            <w:sz w:val="24"/>
            <w:szCs w:val="24"/>
          </w:rPr>
          <w:t>i</w:t>
        </w:r>
        <w:r w:rsidR="00801BA9" w:rsidRPr="001F4CC2">
          <w:rPr>
            <w:rFonts w:ascii="Times New Roman" w:hAnsi="Times New Roman" w:cs="Times New Roman"/>
            <w:color w:val="000000" w:themeColor="text1"/>
            <w:sz w:val="24"/>
            <w:szCs w:val="24"/>
          </w:rPr>
          <w:t xml:space="preserve"> [2]</w:t>
        </w:r>
        <w:r w:rsidR="00B30754" w:rsidRPr="001F4CC2">
          <w:rPr>
            <w:rFonts w:ascii="Times New Roman" w:hAnsi="Times New Roman" w:cs="Times New Roman"/>
            <w:color w:val="000000" w:themeColor="text1"/>
            <w:sz w:val="24"/>
            <w:szCs w:val="24"/>
          </w:rPr>
          <w:t>.</w:t>
        </w:r>
        <w:r w:rsidR="00801BA9" w:rsidRPr="001F4CC2">
          <w:rPr>
            <w:rFonts w:ascii="Times New Roman" w:hAnsi="Times New Roman" w:cs="Times New Roman"/>
            <w:color w:val="000000" w:themeColor="text1"/>
            <w:sz w:val="24"/>
            <w:szCs w:val="24"/>
          </w:rPr>
          <w:t xml:space="preserve"> </w:t>
        </w:r>
      </w:ins>
    </w:p>
    <w:p w14:paraId="32A052FB" w14:textId="67CF76A8" w:rsidR="00B30754" w:rsidRPr="001F4CC2" w:rsidRDefault="00B30754" w:rsidP="00E303CB">
      <w:pPr>
        <w:spacing w:before="30" w:line="360" w:lineRule="auto"/>
        <w:ind w:firstLine="708"/>
        <w:jc w:val="both"/>
        <w:rPr>
          <w:rFonts w:ascii="Times New Roman" w:hAnsi="Times New Roman"/>
          <w:color w:val="000000" w:themeColor="text1"/>
          <w:sz w:val="24"/>
          <w:rPrChange w:id="344" w:author="wersja poprawiona" w:date="2023-04-03T01:59:00Z">
            <w:rPr>
              <w:rFonts w:ascii="Times New Roman" w:hAnsi="Times New Roman"/>
              <w:sz w:val="24"/>
            </w:rPr>
          </w:rPrChange>
        </w:rPr>
      </w:pPr>
      <w:r w:rsidRPr="001F4CC2">
        <w:rPr>
          <w:rFonts w:ascii="Times New Roman" w:hAnsi="Times New Roman"/>
          <w:color w:val="000000" w:themeColor="text1"/>
          <w:sz w:val="24"/>
          <w:rPrChange w:id="345" w:author="wersja poprawiona" w:date="2023-04-03T01:59:00Z">
            <w:rPr>
              <w:rFonts w:ascii="Times New Roman" w:hAnsi="Times New Roman"/>
              <w:sz w:val="24"/>
            </w:rPr>
          </w:rPrChange>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sidRPr="001F4CC2">
        <w:rPr>
          <w:rFonts w:ascii="Times New Roman" w:hAnsi="Times New Roman"/>
          <w:color w:val="000000" w:themeColor="text1"/>
          <w:sz w:val="24"/>
          <w:rPrChange w:id="346" w:author="wersja poprawiona" w:date="2023-04-03T01:59:00Z">
            <w:rPr>
              <w:rFonts w:ascii="Times New Roman" w:hAnsi="Times New Roman"/>
              <w:sz w:val="24"/>
            </w:rPr>
          </w:rPrChange>
        </w:rPr>
        <w:t xml:space="preserve"> wraz z składnikami odżywczymi</w:t>
      </w:r>
      <w:r w:rsidRPr="001F4CC2">
        <w:rPr>
          <w:rFonts w:ascii="Times New Roman" w:hAnsi="Times New Roman"/>
          <w:color w:val="000000" w:themeColor="text1"/>
          <w:sz w:val="24"/>
          <w:rPrChange w:id="347" w:author="wersja poprawiona" w:date="2023-04-03T01:59:00Z">
            <w:rPr>
              <w:rFonts w:ascii="Times New Roman" w:hAnsi="Times New Roman"/>
              <w:sz w:val="24"/>
            </w:rPr>
          </w:rPrChange>
        </w:rPr>
        <w:t xml:space="preserve"> z ziemi poprzez część korzeniową rośliny</w:t>
      </w:r>
      <w:del w:id="348" w:author="wersja poprawiona" w:date="2023-04-03T01:59:00Z">
        <w:r>
          <w:rPr>
            <w:rFonts w:ascii="Times New Roman" w:hAnsi="Times New Roman" w:cs="Times New Roman"/>
            <w:sz w:val="24"/>
            <w:szCs w:val="24"/>
          </w:rPr>
          <w:delText>.</w:delText>
        </w:r>
      </w:del>
      <w:ins w:id="349" w:author="wersja poprawiona" w:date="2023-04-03T01:59:00Z">
        <w:r w:rsidR="00801BA9"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ins>
    </w:p>
    <w:p w14:paraId="37989CE3" w14:textId="1D07F7AE" w:rsidR="00B30754" w:rsidRPr="001F4CC2" w:rsidRDefault="00B30754" w:rsidP="00E303CB">
      <w:pPr>
        <w:spacing w:before="30" w:line="360" w:lineRule="auto"/>
        <w:ind w:firstLine="708"/>
        <w:jc w:val="both"/>
        <w:rPr>
          <w:rFonts w:ascii="Times New Roman" w:hAnsi="Times New Roman"/>
          <w:color w:val="000000" w:themeColor="text1"/>
          <w:sz w:val="24"/>
          <w:rPrChange w:id="35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351" w:author="wersja poprawiona" w:date="2023-04-03T01:59:00Z">
            <w:rPr>
              <w:rFonts w:ascii="Times New Roman" w:hAnsi="Times New Roman"/>
              <w:sz w:val="24"/>
            </w:rPr>
          </w:rPrChange>
        </w:rPr>
        <w:t>Procesy fotosyntezy i transpiracji można regulować przez utrzymywanie konkretnej temperatury i wilgotności powietrza. Źle dobrane warunk</w:t>
      </w:r>
      <w:r w:rsidR="00BA5109" w:rsidRPr="001F4CC2">
        <w:rPr>
          <w:rFonts w:ascii="Times New Roman" w:hAnsi="Times New Roman"/>
          <w:color w:val="000000" w:themeColor="text1"/>
          <w:sz w:val="24"/>
          <w:rPrChange w:id="352" w:author="wersja poprawiona" w:date="2023-04-03T01:59:00Z">
            <w:rPr>
              <w:rFonts w:ascii="Times New Roman" w:hAnsi="Times New Roman"/>
              <w:sz w:val="24"/>
            </w:rPr>
          </w:rPrChange>
        </w:rPr>
        <w:t>i mikroklimatyczne mogą spowolnić transpirację, obniżając jakość produktów fotosyntezy</w:t>
      </w:r>
      <w:del w:id="353" w:author="wersja poprawiona" w:date="2023-04-03T01:59:00Z">
        <w:r w:rsidR="00BA5109">
          <w:rPr>
            <w:rFonts w:ascii="Times New Roman" w:hAnsi="Times New Roman" w:cs="Times New Roman"/>
            <w:sz w:val="24"/>
            <w:szCs w:val="24"/>
          </w:rPr>
          <w:delText>.</w:delText>
        </w:r>
      </w:del>
      <w:ins w:id="354" w:author="wersja poprawiona" w:date="2023-04-03T01:59:00Z">
        <w:r w:rsidR="00801BA9" w:rsidRPr="001F4CC2">
          <w:rPr>
            <w:rFonts w:ascii="Times New Roman" w:hAnsi="Times New Roman" w:cs="Times New Roman"/>
            <w:color w:val="000000" w:themeColor="text1"/>
            <w:sz w:val="24"/>
            <w:szCs w:val="24"/>
          </w:rPr>
          <w:t xml:space="preserve"> [2]</w:t>
        </w:r>
        <w:r w:rsidR="00BA5109" w:rsidRPr="001F4CC2">
          <w:rPr>
            <w:rFonts w:ascii="Times New Roman" w:hAnsi="Times New Roman" w:cs="Times New Roman"/>
            <w:color w:val="000000" w:themeColor="text1"/>
            <w:sz w:val="24"/>
            <w:szCs w:val="24"/>
          </w:rPr>
          <w:t>.</w:t>
        </w:r>
      </w:ins>
    </w:p>
    <w:p w14:paraId="60BA90C4" w14:textId="55B59BB0" w:rsidR="00BA5109" w:rsidRPr="001F4CC2" w:rsidRDefault="00BA5109" w:rsidP="00E303CB">
      <w:pPr>
        <w:spacing w:before="30" w:line="360" w:lineRule="auto"/>
        <w:ind w:firstLine="708"/>
        <w:jc w:val="both"/>
        <w:rPr>
          <w:rFonts w:ascii="Times New Roman" w:hAnsi="Times New Roman"/>
          <w:color w:val="000000" w:themeColor="text1"/>
          <w:sz w:val="24"/>
          <w:rPrChange w:id="35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356" w:author="wersja poprawiona" w:date="2023-04-03T01:59:00Z">
            <w:rPr>
              <w:rFonts w:ascii="Times New Roman" w:hAnsi="Times New Roman"/>
              <w:sz w:val="24"/>
            </w:rPr>
          </w:rPrChange>
        </w:rPr>
        <w:t>Optymalne warunki dla transpiracji to wysoka temperatura (powyżej 28</w:t>
      </w:r>
      <w:r w:rsidR="001E75F8" w:rsidRPr="001F4CC2">
        <w:rPr>
          <w:rFonts w:ascii="Times New Roman" w:hAnsi="Times New Roman"/>
          <w:color w:val="000000" w:themeColor="text1"/>
          <w:sz w:val="24"/>
          <w:rPrChange w:id="357" w:author="wersja poprawiona" w:date="2023-04-03T01:59:00Z">
            <w:rPr>
              <w:rFonts w:ascii="Times New Roman" w:hAnsi="Times New Roman"/>
              <w:sz w:val="24"/>
            </w:rPr>
          </w:rPrChange>
        </w:rPr>
        <w:t>°C</w:t>
      </w:r>
      <w:r w:rsidRPr="001F4CC2">
        <w:rPr>
          <w:rFonts w:ascii="Times New Roman" w:hAnsi="Times New Roman"/>
          <w:color w:val="000000" w:themeColor="text1"/>
          <w:sz w:val="24"/>
          <w:rPrChange w:id="358" w:author="wersja poprawiona" w:date="2023-04-03T01:59:00Z">
            <w:rPr>
              <w:rFonts w:ascii="Times New Roman" w:hAnsi="Times New Roman"/>
              <w:sz w:val="24"/>
            </w:rPr>
          </w:rPrChange>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del w:id="359" w:author="wersja poprawiona" w:date="2023-04-03T01:59:00Z">
        <w:r>
          <w:rPr>
            <w:rFonts w:ascii="Times New Roman" w:hAnsi="Times New Roman" w:cs="Times New Roman"/>
            <w:sz w:val="24"/>
            <w:szCs w:val="24"/>
          </w:rPr>
          <w:delText>.</w:delText>
        </w:r>
      </w:del>
      <w:ins w:id="360" w:author="wersja poprawiona" w:date="2023-04-03T01:59:00Z">
        <w:r w:rsidR="00801BA9" w:rsidRPr="001F4CC2">
          <w:rPr>
            <w:rFonts w:ascii="Times New Roman" w:hAnsi="Times New Roman" w:cs="Times New Roman"/>
            <w:color w:val="000000" w:themeColor="text1"/>
            <w:sz w:val="24"/>
            <w:szCs w:val="24"/>
          </w:rPr>
          <w:t xml:space="preserve"> [2]</w:t>
        </w:r>
        <w:r w:rsidRPr="001F4CC2">
          <w:rPr>
            <w:rFonts w:ascii="Times New Roman" w:hAnsi="Times New Roman" w:cs="Times New Roman"/>
            <w:color w:val="000000" w:themeColor="text1"/>
            <w:sz w:val="24"/>
            <w:szCs w:val="24"/>
          </w:rPr>
          <w:t>.</w:t>
        </w:r>
      </w:ins>
    </w:p>
    <w:p w14:paraId="42BC5BED" w14:textId="332281BC" w:rsidR="00A572A2" w:rsidRPr="001F4CC2" w:rsidRDefault="003D6862" w:rsidP="00E303CB">
      <w:pPr>
        <w:spacing w:before="30" w:line="360" w:lineRule="auto"/>
        <w:ind w:firstLine="708"/>
        <w:jc w:val="both"/>
        <w:rPr>
          <w:rFonts w:ascii="Times New Roman" w:hAnsi="Times New Roman"/>
          <w:color w:val="000000" w:themeColor="text1"/>
          <w:sz w:val="24"/>
          <w:rPrChange w:id="36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362" w:author="wersja poprawiona" w:date="2023-04-03T01:59:00Z">
            <w:rPr>
              <w:rFonts w:ascii="Times New Roman" w:hAnsi="Times New Roman"/>
              <w:sz w:val="24"/>
            </w:rPr>
          </w:rPrChange>
        </w:rPr>
        <w:t xml:space="preserve">Wraz z rozwojem technologii zyskują również sektory takie jak rolnictwo, które ma możliwość zaimplementowania sprawdzonych technologii rozwijanych przez lata w innych </w:t>
      </w:r>
      <w:r w:rsidRPr="001F4CC2">
        <w:rPr>
          <w:rFonts w:ascii="Times New Roman" w:hAnsi="Times New Roman"/>
          <w:color w:val="000000" w:themeColor="text1"/>
          <w:sz w:val="24"/>
          <w:rPrChange w:id="363" w:author="wersja poprawiona" w:date="2023-04-03T01:59:00Z">
            <w:rPr>
              <w:rFonts w:ascii="Times New Roman" w:hAnsi="Times New Roman"/>
              <w:sz w:val="24"/>
            </w:rPr>
          </w:rPrChange>
        </w:rPr>
        <w:lastRenderedPageBreak/>
        <w:t xml:space="preserve">gałęziach przemysłu. </w:t>
      </w:r>
      <w:r w:rsidR="00A572A2" w:rsidRPr="001F4CC2">
        <w:rPr>
          <w:rFonts w:ascii="Times New Roman" w:hAnsi="Times New Roman"/>
          <w:color w:val="000000" w:themeColor="text1"/>
          <w:sz w:val="24"/>
          <w:rPrChange w:id="364" w:author="wersja poprawiona" w:date="2023-04-03T01:59:00Z">
            <w:rPr>
              <w:rFonts w:ascii="Times New Roman" w:hAnsi="Times New Roman"/>
              <w:sz w:val="24"/>
            </w:rPr>
          </w:rPrChange>
        </w:rPr>
        <w:t xml:space="preserve">Reakcja na zmiany w mikroklimacie może odbywać się manualnie lub być zautomatyzowana poprzez zastosowanie automatycznego wietrzenia, dogrzewania itp. Za </w:t>
      </w:r>
      <w:del w:id="365" w:author="wersja poprawiona" w:date="2023-04-03T01:59:00Z">
        <w:r w:rsidR="00A572A2">
          <w:rPr>
            <w:rFonts w:ascii="Times New Roman" w:hAnsi="Times New Roman" w:cs="Times New Roman"/>
            <w:sz w:val="24"/>
            <w:szCs w:val="24"/>
          </w:rPr>
          <w:delText>automatyzacje</w:delText>
        </w:r>
      </w:del>
      <w:ins w:id="366" w:author="wersja poprawiona" w:date="2023-04-03T01:59:00Z">
        <w:r w:rsidR="00A572A2" w:rsidRPr="001F4CC2">
          <w:rPr>
            <w:rFonts w:ascii="Times New Roman" w:hAnsi="Times New Roman" w:cs="Times New Roman"/>
            <w:color w:val="000000" w:themeColor="text1"/>
            <w:sz w:val="24"/>
            <w:szCs w:val="24"/>
          </w:rPr>
          <w:t>automatyzacj</w:t>
        </w:r>
        <w:r w:rsidR="004B01EC" w:rsidRPr="001F4CC2">
          <w:rPr>
            <w:rFonts w:ascii="Times New Roman" w:hAnsi="Times New Roman" w:cs="Times New Roman"/>
            <w:color w:val="000000" w:themeColor="text1"/>
            <w:sz w:val="24"/>
            <w:szCs w:val="24"/>
          </w:rPr>
          <w:t>ę</w:t>
        </w:r>
      </w:ins>
      <w:r w:rsidR="00A572A2" w:rsidRPr="001F4CC2">
        <w:rPr>
          <w:rFonts w:ascii="Times New Roman" w:hAnsi="Times New Roman"/>
          <w:color w:val="000000" w:themeColor="text1"/>
          <w:sz w:val="24"/>
          <w:rPrChange w:id="367" w:author="wersja poprawiona" w:date="2023-04-03T01:59:00Z">
            <w:rPr>
              <w:rFonts w:ascii="Times New Roman" w:hAnsi="Times New Roman"/>
              <w:sz w:val="24"/>
            </w:rPr>
          </w:rPrChange>
        </w:rPr>
        <w:t xml:space="preserv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sidRPr="001F4CC2">
        <w:rPr>
          <w:rFonts w:ascii="Times New Roman" w:hAnsi="Times New Roman"/>
          <w:color w:val="000000" w:themeColor="text1"/>
          <w:sz w:val="24"/>
          <w:rPrChange w:id="368" w:author="wersja poprawiona" w:date="2023-04-03T01:59:00Z">
            <w:rPr>
              <w:rFonts w:ascii="Times New Roman" w:hAnsi="Times New Roman"/>
              <w:sz w:val="24"/>
            </w:rPr>
          </w:rPrChange>
        </w:rPr>
        <w:t>. Są one bardzo drogie, przez co ich stosowanie jest najbardziej opłacalne przy dużych uprawach.</w:t>
      </w:r>
    </w:p>
    <w:p w14:paraId="6B257235" w14:textId="094E6E12" w:rsidR="003D6862" w:rsidRPr="001F4CC2" w:rsidRDefault="003D6862" w:rsidP="00E303CB">
      <w:pPr>
        <w:spacing w:before="30" w:line="360" w:lineRule="auto"/>
        <w:ind w:firstLine="708"/>
        <w:jc w:val="both"/>
        <w:rPr>
          <w:rFonts w:ascii="Times New Roman" w:hAnsi="Times New Roman"/>
          <w:color w:val="000000" w:themeColor="text1"/>
          <w:sz w:val="24"/>
          <w:rPrChange w:id="36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370" w:author="wersja poprawiona" w:date="2023-04-03T01:59:00Z">
            <w:rPr>
              <w:rFonts w:ascii="Times New Roman" w:hAnsi="Times New Roman"/>
              <w:sz w:val="24"/>
            </w:rPr>
          </w:rPrChange>
        </w:rPr>
        <w:t xml:space="preserve">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w:t>
      </w:r>
      <w:proofErr w:type="spellStart"/>
      <w:r w:rsidRPr="001F4CC2">
        <w:rPr>
          <w:rFonts w:ascii="Times New Roman" w:hAnsi="Times New Roman"/>
          <w:color w:val="000000" w:themeColor="text1"/>
          <w:sz w:val="24"/>
          <w:rPrChange w:id="371" w:author="wersja poprawiona" w:date="2023-04-03T01:59:00Z">
            <w:rPr>
              <w:rFonts w:ascii="Times New Roman" w:hAnsi="Times New Roman"/>
              <w:sz w:val="24"/>
            </w:rPr>
          </w:rPrChange>
        </w:rPr>
        <w:t>pH</w:t>
      </w:r>
      <w:proofErr w:type="spellEnd"/>
      <w:r w:rsidRPr="001F4CC2">
        <w:rPr>
          <w:rFonts w:ascii="Times New Roman" w:hAnsi="Times New Roman"/>
          <w:color w:val="000000" w:themeColor="text1"/>
          <w:sz w:val="24"/>
          <w:rPrChange w:id="372" w:author="wersja poprawiona" w:date="2023-04-03T01:59:00Z">
            <w:rPr>
              <w:rFonts w:ascii="Times New Roman" w:hAnsi="Times New Roman"/>
              <w:sz w:val="24"/>
            </w:rPr>
          </w:rPrChange>
        </w:rPr>
        <w:t xml:space="preserve"> gleby, naświetlenie i wiele innych. Wykorzystywanie urządzeń pomiarowych pozwala z odpowiednim wyprzedzeniem zareagować na zmiany mikroklimatu, które mogą negatywnie wpływać na jakość plonów.</w:t>
      </w:r>
    </w:p>
    <w:p w14:paraId="20E16169" w14:textId="6D70EFDF" w:rsidR="003D6862" w:rsidRPr="001F4CC2" w:rsidRDefault="003D6862" w:rsidP="00E303CB">
      <w:pPr>
        <w:spacing w:before="30" w:line="360" w:lineRule="auto"/>
        <w:ind w:firstLine="708"/>
        <w:jc w:val="both"/>
        <w:rPr>
          <w:rFonts w:ascii="Times New Roman" w:hAnsi="Times New Roman"/>
          <w:color w:val="000000" w:themeColor="text1"/>
          <w:sz w:val="24"/>
          <w:rPrChange w:id="37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374" w:author="wersja poprawiona" w:date="2023-04-03T01:59:00Z">
            <w:rPr>
              <w:rFonts w:ascii="Times New Roman" w:hAnsi="Times New Roman"/>
              <w:sz w:val="24"/>
            </w:rPr>
          </w:rPrChange>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Pr="001F4CC2" w:rsidRDefault="00FD44AC">
      <w:pPr>
        <w:rPr>
          <w:rFonts w:ascii="Times New Roman" w:hAnsi="Times New Roman"/>
          <w:b/>
          <w:color w:val="000000" w:themeColor="text1"/>
          <w:sz w:val="24"/>
          <w:rPrChange w:id="375" w:author="wersja poprawiona" w:date="2023-04-03T01:59:00Z">
            <w:rPr>
              <w:rFonts w:ascii="Times New Roman" w:hAnsi="Times New Roman"/>
              <w:b/>
              <w:sz w:val="24"/>
            </w:rPr>
          </w:rPrChange>
        </w:rPr>
      </w:pPr>
      <w:r w:rsidRPr="001F4CC2">
        <w:rPr>
          <w:rFonts w:ascii="Times New Roman" w:hAnsi="Times New Roman"/>
          <w:b/>
          <w:color w:val="000000" w:themeColor="text1"/>
          <w:sz w:val="24"/>
          <w:rPrChange w:id="376" w:author="wersja poprawiona" w:date="2023-04-03T01:59:00Z">
            <w:rPr>
              <w:rFonts w:ascii="Times New Roman" w:hAnsi="Times New Roman"/>
              <w:b/>
              <w:sz w:val="24"/>
            </w:rPr>
          </w:rPrChange>
        </w:rPr>
        <w:br w:type="page"/>
      </w:r>
    </w:p>
    <w:p w14:paraId="7E2BB393" w14:textId="6BBAB5CE" w:rsidR="00FD44AC" w:rsidRPr="001F4CC2" w:rsidRDefault="001F45C2" w:rsidP="002D1952">
      <w:pPr>
        <w:pStyle w:val="Nagwek1"/>
      </w:pPr>
      <w:bookmarkStart w:id="377" w:name="_Toc128879284"/>
      <w:r w:rsidRPr="001F4CC2">
        <w:lastRenderedPageBreak/>
        <w:t xml:space="preserve">2. </w:t>
      </w:r>
      <w:r w:rsidR="00FD44AC" w:rsidRPr="001F4CC2">
        <w:t>Cel i zakres pracy</w:t>
      </w:r>
      <w:bookmarkEnd w:id="377"/>
    </w:p>
    <w:p w14:paraId="6D9513D9" w14:textId="77777777" w:rsidR="00FD44AC" w:rsidRPr="001F4CC2" w:rsidRDefault="00FD44AC" w:rsidP="00E303CB">
      <w:pPr>
        <w:spacing w:before="30" w:line="360" w:lineRule="auto"/>
        <w:jc w:val="both"/>
        <w:rPr>
          <w:rFonts w:ascii="Times New Roman" w:hAnsi="Times New Roman"/>
          <w:color w:val="000000" w:themeColor="text1"/>
          <w:sz w:val="24"/>
          <w:rPrChange w:id="378" w:author="wersja poprawiona" w:date="2023-04-03T01:59:00Z">
            <w:rPr>
              <w:rFonts w:ascii="Times New Roman" w:hAnsi="Times New Roman"/>
              <w:color w:val="000000"/>
              <w:sz w:val="24"/>
            </w:rPr>
          </w:rPrChange>
        </w:rPr>
      </w:pPr>
      <w:r w:rsidRPr="001F4CC2">
        <w:rPr>
          <w:rFonts w:ascii="Times New Roman" w:hAnsi="Times New Roman"/>
          <w:color w:val="000000" w:themeColor="text1"/>
          <w:sz w:val="24"/>
          <w:rPrChange w:id="379" w:author="wersja poprawiona" w:date="2023-04-03T01:59:00Z">
            <w:rPr>
              <w:rFonts w:ascii="Times New Roman" w:hAnsi="Times New Roman"/>
              <w:color w:val="000000"/>
              <w:sz w:val="24"/>
            </w:rPr>
          </w:rPrChange>
        </w:rPr>
        <w:tab/>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Pr="001F4CC2" w:rsidRDefault="00FD44AC" w:rsidP="00E303CB">
      <w:pPr>
        <w:spacing w:before="30" w:line="360" w:lineRule="auto"/>
        <w:jc w:val="both"/>
        <w:rPr>
          <w:rFonts w:ascii="Times New Roman" w:hAnsi="Times New Roman"/>
          <w:color w:val="000000" w:themeColor="text1"/>
          <w:sz w:val="24"/>
          <w:rPrChange w:id="380" w:author="wersja poprawiona" w:date="2023-04-03T01:59:00Z">
            <w:rPr>
              <w:rFonts w:ascii="Times New Roman" w:hAnsi="Times New Roman"/>
              <w:color w:val="000000"/>
              <w:sz w:val="24"/>
            </w:rPr>
          </w:rPrChange>
        </w:rPr>
      </w:pPr>
      <w:r w:rsidRPr="001F4CC2">
        <w:rPr>
          <w:rFonts w:ascii="Times New Roman" w:hAnsi="Times New Roman"/>
          <w:color w:val="000000" w:themeColor="text1"/>
          <w:sz w:val="24"/>
          <w:rPrChange w:id="381" w:author="wersja poprawiona" w:date="2023-04-03T01:59:00Z">
            <w:rPr>
              <w:rFonts w:ascii="Times New Roman" w:hAnsi="Times New Roman"/>
              <w:color w:val="000000"/>
              <w:sz w:val="24"/>
            </w:rPr>
          </w:rPrChange>
        </w:rPr>
        <w:tab/>
        <w:t>Zakres prac:</w:t>
      </w:r>
    </w:p>
    <w:p w14:paraId="7F8E47DD" w14:textId="3935F73F" w:rsidR="00FD44AC" w:rsidRPr="001F4CC2" w:rsidRDefault="00FD44AC" w:rsidP="00E303CB">
      <w:pPr>
        <w:pStyle w:val="Akapitzlist"/>
        <w:numPr>
          <w:ilvl w:val="0"/>
          <w:numId w:val="6"/>
        </w:numPr>
        <w:spacing w:before="30" w:line="360" w:lineRule="auto"/>
        <w:jc w:val="both"/>
        <w:rPr>
          <w:rFonts w:ascii="Times New Roman" w:hAnsi="Times New Roman"/>
          <w:color w:val="000000" w:themeColor="text1"/>
          <w:sz w:val="24"/>
          <w:rPrChange w:id="382" w:author="wersja poprawiona" w:date="2023-04-03T01:59:00Z">
            <w:rPr>
              <w:rFonts w:ascii="Times New Roman" w:hAnsi="Times New Roman"/>
              <w:color w:val="000000"/>
              <w:sz w:val="24"/>
            </w:rPr>
          </w:rPrChange>
        </w:rPr>
      </w:pPr>
      <w:r w:rsidRPr="001F4CC2">
        <w:rPr>
          <w:rFonts w:ascii="Times New Roman" w:hAnsi="Times New Roman"/>
          <w:color w:val="000000" w:themeColor="text1"/>
          <w:sz w:val="24"/>
          <w:rPrChange w:id="383" w:author="wersja poprawiona" w:date="2023-04-03T01:59:00Z">
            <w:rPr>
              <w:rFonts w:ascii="Times New Roman" w:hAnsi="Times New Roman"/>
              <w:color w:val="000000"/>
              <w:sz w:val="24"/>
            </w:rPr>
          </w:rPrChange>
        </w:rPr>
        <w:t>Zbudowanie i oprogramowanie prototypu urządzenia pomiarowego bazującego na mikrokontrolerze ESP32, czujniku temperatury i wilgotności powietrza SHT30 oraz pojemnościowym czujniku wilgotności gleby</w:t>
      </w:r>
      <w:ins w:id="384" w:author="wersja poprawiona" w:date="2023-04-03T01:59:00Z">
        <w:r w:rsidR="004B01EC" w:rsidRPr="001F4CC2">
          <w:rPr>
            <w:rFonts w:ascii="Times New Roman" w:hAnsi="Times New Roman" w:cs="Times New Roman"/>
            <w:color w:val="000000" w:themeColor="text1"/>
            <w:sz w:val="24"/>
            <w:szCs w:val="24"/>
          </w:rPr>
          <w:t>.</w:t>
        </w:r>
      </w:ins>
    </w:p>
    <w:p w14:paraId="1067D496" w14:textId="665AF6BD" w:rsidR="00FD44AC" w:rsidRPr="001F4CC2" w:rsidRDefault="00FD44AC" w:rsidP="00E303CB">
      <w:pPr>
        <w:pStyle w:val="Akapitzlist"/>
        <w:numPr>
          <w:ilvl w:val="0"/>
          <w:numId w:val="6"/>
        </w:numPr>
        <w:spacing w:before="30" w:line="360" w:lineRule="auto"/>
        <w:jc w:val="both"/>
        <w:rPr>
          <w:rFonts w:ascii="Times New Roman" w:hAnsi="Times New Roman"/>
          <w:color w:val="000000" w:themeColor="text1"/>
          <w:sz w:val="24"/>
          <w:rPrChange w:id="385" w:author="wersja poprawiona" w:date="2023-04-03T01:59:00Z">
            <w:rPr>
              <w:rFonts w:ascii="Times New Roman" w:hAnsi="Times New Roman"/>
              <w:color w:val="000000"/>
              <w:sz w:val="24"/>
            </w:rPr>
          </w:rPrChange>
        </w:rPr>
      </w:pPr>
      <w:r w:rsidRPr="001F4CC2">
        <w:rPr>
          <w:rFonts w:ascii="Times New Roman" w:hAnsi="Times New Roman"/>
          <w:color w:val="000000" w:themeColor="text1"/>
          <w:sz w:val="24"/>
          <w:rPrChange w:id="386" w:author="wersja poprawiona" w:date="2023-04-03T01:59:00Z">
            <w:rPr>
              <w:rFonts w:ascii="Times New Roman" w:hAnsi="Times New Roman"/>
              <w:color w:val="000000"/>
              <w:sz w:val="24"/>
            </w:rPr>
          </w:rPrChange>
        </w:rPr>
        <w:t>Dobór protokołu komunikacyjnego zapewniającego stabilną wymianę informacji pomiędzy rozproszonymi urządzeniami pomiarowymi a serwerem</w:t>
      </w:r>
      <w:ins w:id="387" w:author="wersja poprawiona" w:date="2023-04-03T01:59:00Z">
        <w:r w:rsidR="004B01EC" w:rsidRPr="001F4CC2">
          <w:rPr>
            <w:rFonts w:ascii="Times New Roman" w:hAnsi="Times New Roman" w:cs="Times New Roman"/>
            <w:color w:val="000000" w:themeColor="text1"/>
            <w:sz w:val="24"/>
            <w:szCs w:val="24"/>
          </w:rPr>
          <w:t>.</w:t>
        </w:r>
      </w:ins>
    </w:p>
    <w:p w14:paraId="7A533629" w14:textId="77777777" w:rsidR="00FD44AC" w:rsidRPr="001F4CC2" w:rsidRDefault="00FD44AC" w:rsidP="00E303CB">
      <w:pPr>
        <w:pStyle w:val="Akapitzlist"/>
        <w:numPr>
          <w:ilvl w:val="0"/>
          <w:numId w:val="6"/>
        </w:numPr>
        <w:spacing w:before="30" w:line="360" w:lineRule="auto"/>
        <w:jc w:val="both"/>
        <w:rPr>
          <w:rFonts w:ascii="Times New Roman" w:hAnsi="Times New Roman"/>
          <w:color w:val="000000" w:themeColor="text1"/>
          <w:sz w:val="24"/>
          <w:rPrChange w:id="388" w:author="wersja poprawiona" w:date="2023-04-03T01:59:00Z">
            <w:rPr>
              <w:rFonts w:ascii="Times New Roman" w:hAnsi="Times New Roman"/>
              <w:color w:val="000000"/>
              <w:sz w:val="24"/>
            </w:rPr>
          </w:rPrChange>
        </w:rPr>
      </w:pPr>
      <w:r w:rsidRPr="001F4CC2">
        <w:rPr>
          <w:rFonts w:ascii="Times New Roman" w:hAnsi="Times New Roman"/>
          <w:color w:val="000000" w:themeColor="text1"/>
          <w:sz w:val="24"/>
          <w:rPrChange w:id="389" w:author="wersja poprawiona" w:date="2023-04-03T01:59:00Z">
            <w:rPr>
              <w:rFonts w:ascii="Times New Roman" w:hAnsi="Times New Roman"/>
              <w:color w:val="000000"/>
              <w:sz w:val="24"/>
            </w:rPr>
          </w:rPrChange>
        </w:rPr>
        <w:t>Stworzenie aplikacji serwerowej odpowiadającej za zbieranie i przetwarzanie informacji z urządzeń pomiarowych</w:t>
      </w:r>
    </w:p>
    <w:p w14:paraId="6551C185" w14:textId="4AB89C1B" w:rsidR="00FD44AC" w:rsidRPr="001F4CC2" w:rsidRDefault="00FD44AC" w:rsidP="00E303CB">
      <w:pPr>
        <w:pStyle w:val="Akapitzlist"/>
        <w:numPr>
          <w:ilvl w:val="0"/>
          <w:numId w:val="6"/>
        </w:numPr>
        <w:spacing w:before="30" w:line="360" w:lineRule="auto"/>
        <w:jc w:val="both"/>
        <w:rPr>
          <w:rFonts w:ascii="Times New Roman" w:hAnsi="Times New Roman"/>
          <w:color w:val="000000" w:themeColor="text1"/>
          <w:sz w:val="24"/>
          <w:rPrChange w:id="390" w:author="wersja poprawiona" w:date="2023-04-03T01:59:00Z">
            <w:rPr>
              <w:rFonts w:ascii="Times New Roman" w:hAnsi="Times New Roman"/>
              <w:color w:val="000000"/>
              <w:sz w:val="24"/>
            </w:rPr>
          </w:rPrChange>
        </w:rPr>
      </w:pPr>
      <w:r w:rsidRPr="001F4CC2">
        <w:rPr>
          <w:rFonts w:ascii="Times New Roman" w:hAnsi="Times New Roman"/>
          <w:color w:val="000000" w:themeColor="text1"/>
          <w:sz w:val="24"/>
          <w:rPrChange w:id="391" w:author="wersja poprawiona" w:date="2023-04-03T01:59:00Z">
            <w:rPr>
              <w:rFonts w:ascii="Times New Roman" w:hAnsi="Times New Roman"/>
              <w:color w:val="000000"/>
              <w:sz w:val="24"/>
            </w:rPr>
          </w:rPrChange>
        </w:rPr>
        <w:t>Zaimplementowanie prostego interfejsu pozwalającego na odczyt aktualnych wartości przekazanych przez urządzenia pomiarowe oraz dostęp do danych archiwalnych</w:t>
      </w:r>
      <w:ins w:id="392" w:author="wersja poprawiona" w:date="2023-04-03T01:59:00Z">
        <w:r w:rsidR="004B01EC" w:rsidRPr="001F4CC2">
          <w:rPr>
            <w:rFonts w:ascii="Times New Roman" w:hAnsi="Times New Roman" w:cs="Times New Roman"/>
            <w:color w:val="000000" w:themeColor="text1"/>
            <w:sz w:val="24"/>
            <w:szCs w:val="24"/>
          </w:rPr>
          <w:t>.</w:t>
        </w:r>
      </w:ins>
    </w:p>
    <w:p w14:paraId="50326C5A" w14:textId="120D0D09" w:rsidR="003D6862" w:rsidRPr="001F4CC2" w:rsidRDefault="003D6862" w:rsidP="003E63CA">
      <w:pPr>
        <w:spacing w:before="30" w:line="360" w:lineRule="auto"/>
        <w:rPr>
          <w:rFonts w:ascii="Times New Roman" w:hAnsi="Times New Roman"/>
          <w:color w:val="000000" w:themeColor="text1"/>
          <w:sz w:val="24"/>
          <w:rPrChange w:id="393" w:author="wersja poprawiona" w:date="2023-04-03T01:59:00Z">
            <w:rPr>
              <w:rFonts w:ascii="Times New Roman" w:hAnsi="Times New Roman"/>
              <w:sz w:val="24"/>
            </w:rPr>
          </w:rPrChange>
        </w:rPr>
      </w:pPr>
    </w:p>
    <w:p w14:paraId="763C719D" w14:textId="77777777" w:rsidR="00FD44AC" w:rsidRPr="001F4CC2" w:rsidRDefault="00FD44AC">
      <w:pPr>
        <w:rPr>
          <w:rFonts w:ascii="Times New Roman" w:hAnsi="Times New Roman"/>
          <w:b/>
          <w:color w:val="000000" w:themeColor="text1"/>
          <w:sz w:val="24"/>
          <w:rPrChange w:id="394" w:author="wersja poprawiona" w:date="2023-04-03T01:59:00Z">
            <w:rPr>
              <w:rFonts w:ascii="Times New Roman" w:hAnsi="Times New Roman"/>
              <w:b/>
              <w:sz w:val="24"/>
            </w:rPr>
          </w:rPrChange>
        </w:rPr>
      </w:pPr>
      <w:r w:rsidRPr="001F4CC2">
        <w:rPr>
          <w:rFonts w:ascii="Times New Roman" w:hAnsi="Times New Roman"/>
          <w:b/>
          <w:color w:val="000000" w:themeColor="text1"/>
          <w:sz w:val="24"/>
          <w:rPrChange w:id="395" w:author="wersja poprawiona" w:date="2023-04-03T01:59:00Z">
            <w:rPr>
              <w:rFonts w:ascii="Times New Roman" w:hAnsi="Times New Roman"/>
              <w:b/>
              <w:sz w:val="24"/>
            </w:rPr>
          </w:rPrChange>
        </w:rPr>
        <w:br w:type="page"/>
      </w:r>
    </w:p>
    <w:p w14:paraId="19B9BD48" w14:textId="2609FA3C" w:rsidR="003E63CA" w:rsidRPr="001F4CC2" w:rsidRDefault="001F45C2" w:rsidP="002D1952">
      <w:pPr>
        <w:pStyle w:val="Nagwek1"/>
      </w:pPr>
      <w:bookmarkStart w:id="396" w:name="_Toc128879285"/>
      <w:r w:rsidRPr="001F4CC2">
        <w:lastRenderedPageBreak/>
        <w:t xml:space="preserve">3. </w:t>
      </w:r>
      <w:r w:rsidR="003E63CA" w:rsidRPr="001F4CC2">
        <w:t>Mikroklimat</w:t>
      </w:r>
      <w:bookmarkEnd w:id="396"/>
    </w:p>
    <w:p w14:paraId="67D19148" w14:textId="0E5C2D59" w:rsidR="001F45C2" w:rsidRPr="001F4CC2" w:rsidRDefault="001F45C2" w:rsidP="0083267E">
      <w:pPr>
        <w:pStyle w:val="Nagwek2"/>
      </w:pPr>
      <w:bookmarkStart w:id="397" w:name="_Toc128879286"/>
      <w:r w:rsidRPr="001F4CC2">
        <w:t>3.1. Wprowadzenie</w:t>
      </w:r>
      <w:bookmarkEnd w:id="397"/>
    </w:p>
    <w:p w14:paraId="4CFB756A" w14:textId="2AB4EC6E" w:rsidR="003E63CA" w:rsidRPr="001F4CC2" w:rsidRDefault="003E63CA" w:rsidP="00E303CB">
      <w:pPr>
        <w:spacing w:before="30" w:line="360" w:lineRule="auto"/>
        <w:jc w:val="both"/>
        <w:rPr>
          <w:rFonts w:ascii="Times New Roman" w:hAnsi="Times New Roman"/>
          <w:color w:val="000000" w:themeColor="text1"/>
          <w:sz w:val="24"/>
          <w:rPrChange w:id="398"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399"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400" w:author="wersja poprawiona" w:date="2023-04-03T01:59:00Z">
            <w:rPr>
              <w:rFonts w:ascii="Times New Roman" w:hAnsi="Times New Roman"/>
              <w:sz w:val="24"/>
            </w:rPr>
          </w:rPrChange>
        </w:rPr>
        <w:t xml:space="preserve">Klimatem </w:t>
      </w:r>
      <w:del w:id="401" w:author="wersja poprawiona" w:date="2023-04-03T01:59:00Z">
        <w:r>
          <w:rPr>
            <w:rFonts w:ascii="Times New Roman" w:hAnsi="Times New Roman" w:cs="Times New Roman"/>
            <w:sz w:val="24"/>
            <w:szCs w:val="24"/>
          </w:rPr>
          <w:delText>nazywamy</w:delText>
        </w:r>
      </w:del>
      <w:ins w:id="402" w:author="wersja poprawiona" w:date="2023-04-03T01:59:00Z">
        <w:r w:rsidRPr="001F4CC2">
          <w:rPr>
            <w:rFonts w:ascii="Times New Roman" w:hAnsi="Times New Roman" w:cs="Times New Roman"/>
            <w:color w:val="000000" w:themeColor="text1"/>
            <w:sz w:val="24"/>
            <w:szCs w:val="24"/>
          </w:rPr>
          <w:t>nazywa</w:t>
        </w:r>
        <w:r w:rsidR="004B01EC" w:rsidRPr="001F4CC2">
          <w:rPr>
            <w:rFonts w:ascii="Times New Roman" w:hAnsi="Times New Roman" w:cs="Times New Roman"/>
            <w:color w:val="000000" w:themeColor="text1"/>
            <w:sz w:val="24"/>
            <w:szCs w:val="24"/>
          </w:rPr>
          <w:t xml:space="preserve"> się</w:t>
        </w:r>
      </w:ins>
      <w:r w:rsidRPr="001F4CC2">
        <w:rPr>
          <w:rFonts w:ascii="Times New Roman" w:hAnsi="Times New Roman"/>
          <w:color w:val="000000" w:themeColor="text1"/>
          <w:sz w:val="24"/>
          <w:rPrChange w:id="403" w:author="wersja poprawiona" w:date="2023-04-03T01:59:00Z">
            <w:rPr>
              <w:rFonts w:ascii="Times New Roman" w:hAnsi="Times New Roman"/>
              <w:sz w:val="24"/>
            </w:rPr>
          </w:rPrChange>
        </w:rPr>
        <w:t xml:space="preserve"> zespół zjawisk występujących w pogodzie, na określnym obszarze. Składa się z takich czynników jak ciśnienie atmosferyczne, prędkość i kierunek wiatru, temperatura, wilgotność powietrza</w:t>
      </w:r>
      <w:del w:id="404" w:author="wersja poprawiona" w:date="2023-04-03T01:59:00Z">
        <w:r>
          <w:rPr>
            <w:rFonts w:ascii="Times New Roman" w:hAnsi="Times New Roman" w:cs="Times New Roman"/>
            <w:sz w:val="24"/>
            <w:szCs w:val="24"/>
          </w:rPr>
          <w:delText>.</w:delText>
        </w:r>
      </w:del>
      <w:r w:rsidR="008B337E" w:rsidRPr="001F4CC2">
        <w:rPr>
          <w:rFonts w:ascii="Times New Roman" w:hAnsi="Times New Roman"/>
          <w:color w:val="000000" w:themeColor="text1"/>
          <w:sz w:val="24"/>
          <w:rPrChange w:id="405" w:author="wersja poprawiona" w:date="2023-04-03T01:59:00Z">
            <w:rPr>
              <w:rFonts w:ascii="Times New Roman" w:hAnsi="Times New Roman"/>
              <w:sz w:val="24"/>
            </w:rPr>
          </w:rPrChange>
        </w:rPr>
        <w:t xml:space="preserve"> [1</w:t>
      </w:r>
      <w:del w:id="406" w:author="wersja poprawiona" w:date="2023-04-03T01:59:00Z">
        <w:r w:rsidR="008B337E">
          <w:rPr>
            <w:rFonts w:ascii="Times New Roman" w:hAnsi="Times New Roman" w:cs="Times New Roman"/>
            <w:sz w:val="24"/>
            <w:szCs w:val="24"/>
          </w:rPr>
          <w:delText>]</w:delText>
        </w:r>
      </w:del>
      <w:ins w:id="407" w:author="wersja poprawiona" w:date="2023-04-03T01:59:00Z">
        <w:r w:rsidR="008B337E" w:rsidRPr="001F4CC2">
          <w:rPr>
            <w:rFonts w:ascii="Times New Roman" w:hAnsi="Times New Roman" w:cs="Times New Roman"/>
            <w:color w:val="000000" w:themeColor="text1"/>
            <w:sz w:val="24"/>
            <w:szCs w:val="24"/>
          </w:rPr>
          <w:t>]</w:t>
        </w:r>
        <w:r w:rsidR="004B01EC" w:rsidRPr="001F4CC2">
          <w:rPr>
            <w:rFonts w:ascii="Times New Roman" w:hAnsi="Times New Roman" w:cs="Times New Roman"/>
            <w:color w:val="000000" w:themeColor="text1"/>
            <w:sz w:val="24"/>
            <w:szCs w:val="24"/>
          </w:rPr>
          <w:t>.</w:t>
        </w:r>
      </w:ins>
    </w:p>
    <w:p w14:paraId="70A69D9D" w14:textId="7981E7C5" w:rsidR="003E63CA" w:rsidRPr="001F4CC2" w:rsidRDefault="003E63CA" w:rsidP="00E303CB">
      <w:pPr>
        <w:spacing w:before="30" w:line="360" w:lineRule="auto"/>
        <w:jc w:val="both"/>
        <w:rPr>
          <w:rFonts w:ascii="Times New Roman" w:hAnsi="Times New Roman"/>
          <w:color w:val="000000" w:themeColor="text1"/>
          <w:sz w:val="24"/>
          <w:rPrChange w:id="40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409" w:author="wersja poprawiona" w:date="2023-04-03T01:59:00Z">
            <w:rPr>
              <w:rFonts w:ascii="Times New Roman" w:hAnsi="Times New Roman"/>
              <w:sz w:val="24"/>
            </w:rPr>
          </w:rPrChange>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r w:rsidR="00A561B0" w:rsidRPr="001F4CC2">
        <w:rPr>
          <w:rFonts w:ascii="Times New Roman" w:hAnsi="Times New Roman"/>
          <w:color w:val="000000" w:themeColor="text1"/>
          <w:sz w:val="24"/>
          <w:rPrChange w:id="410" w:author="wersja poprawiona" w:date="2023-04-03T01:59:00Z">
            <w:rPr>
              <w:rFonts w:ascii="Times New Roman" w:hAnsi="Times New Roman"/>
              <w:sz w:val="24"/>
            </w:rPr>
          </w:rPrChange>
        </w:rPr>
        <w:t>°C</w:t>
      </w:r>
      <w:r w:rsidRPr="001F4CC2">
        <w:rPr>
          <w:rFonts w:ascii="Times New Roman" w:hAnsi="Times New Roman"/>
          <w:color w:val="000000" w:themeColor="text1"/>
          <w:sz w:val="24"/>
          <w:rPrChange w:id="411" w:author="wersja poprawiona" w:date="2023-04-03T01:59:00Z">
            <w:rPr>
              <w:rFonts w:ascii="Times New Roman" w:hAnsi="Times New Roman"/>
              <w:sz w:val="24"/>
            </w:rPr>
          </w:rPrChange>
        </w:rPr>
        <w:t xml:space="preserve"> oraz umiarkowaną ilością opadów. W lecie temperatury osiągają ponad 30 </w:t>
      </w:r>
      <w:r w:rsidR="00A561B0" w:rsidRPr="001F4CC2">
        <w:rPr>
          <w:rFonts w:ascii="Times New Roman" w:hAnsi="Times New Roman"/>
          <w:color w:val="000000" w:themeColor="text1"/>
          <w:sz w:val="24"/>
          <w:rPrChange w:id="412" w:author="wersja poprawiona" w:date="2023-04-03T01:59:00Z">
            <w:rPr>
              <w:rFonts w:ascii="Times New Roman" w:hAnsi="Times New Roman"/>
              <w:sz w:val="24"/>
            </w:rPr>
          </w:rPrChange>
        </w:rPr>
        <w:t>°C</w:t>
      </w:r>
      <w:r w:rsidRPr="001F4CC2">
        <w:rPr>
          <w:rFonts w:ascii="Times New Roman" w:hAnsi="Times New Roman"/>
          <w:color w:val="000000" w:themeColor="text1"/>
          <w:sz w:val="24"/>
          <w:rPrChange w:id="413" w:author="wersja poprawiona" w:date="2023-04-03T01:59:00Z">
            <w:rPr>
              <w:rFonts w:ascii="Times New Roman" w:hAnsi="Times New Roman"/>
              <w:sz w:val="24"/>
            </w:rPr>
          </w:rPrChange>
        </w:rPr>
        <w:t>, wilgotność jest bardzo niska.</w:t>
      </w:r>
      <w:r w:rsidR="005701A8" w:rsidRPr="001F4CC2">
        <w:rPr>
          <w:rFonts w:ascii="Times New Roman" w:hAnsi="Times New Roman"/>
          <w:color w:val="000000" w:themeColor="text1"/>
          <w:sz w:val="24"/>
          <w:rPrChange w:id="414" w:author="wersja poprawiona" w:date="2023-04-03T01:59:00Z">
            <w:rPr>
              <w:rFonts w:ascii="Times New Roman" w:hAnsi="Times New Roman"/>
              <w:sz w:val="24"/>
            </w:rPr>
          </w:rPrChange>
        </w:rPr>
        <w:t xml:space="preserve"> Na </w:t>
      </w:r>
      <w:r w:rsidR="002977FC" w:rsidRPr="001F4CC2">
        <w:rPr>
          <w:rFonts w:ascii="Times New Roman" w:hAnsi="Times New Roman"/>
          <w:i/>
          <w:color w:val="000000" w:themeColor="text1"/>
          <w:sz w:val="24"/>
          <w:rPrChange w:id="415" w:author="wersja poprawiona" w:date="2023-04-03T01:59:00Z">
            <w:rPr>
              <w:rFonts w:ascii="Times New Roman" w:hAnsi="Times New Roman"/>
              <w:i/>
              <w:sz w:val="24"/>
            </w:rPr>
          </w:rPrChange>
        </w:rPr>
        <w:t>Rys.3</w:t>
      </w:r>
      <w:del w:id="416" w:author="wersja poprawiona" w:date="2023-04-03T01:59:00Z">
        <w:r w:rsidR="002977FC" w:rsidRPr="002977FC">
          <w:rPr>
            <w:rFonts w:ascii="Times New Roman" w:hAnsi="Times New Roman" w:cs="Times New Roman"/>
            <w:i/>
            <w:iCs/>
            <w:sz w:val="24"/>
            <w:szCs w:val="24"/>
          </w:rPr>
          <w:delText>.1</w:delText>
        </w:r>
      </w:del>
      <w:r w:rsidR="002977FC" w:rsidRPr="001F4CC2">
        <w:rPr>
          <w:rFonts w:ascii="Times New Roman" w:hAnsi="Times New Roman"/>
          <w:i/>
          <w:color w:val="000000" w:themeColor="text1"/>
          <w:sz w:val="24"/>
          <w:rPrChange w:id="417" w:author="wersja poprawiona" w:date="2023-04-03T01:59:00Z">
            <w:rPr>
              <w:rFonts w:ascii="Times New Roman" w:hAnsi="Times New Roman"/>
              <w:i/>
              <w:sz w:val="24"/>
            </w:rPr>
          </w:rPrChange>
        </w:rPr>
        <w:t>.1</w:t>
      </w:r>
      <w:r w:rsidR="005701A8" w:rsidRPr="001F4CC2">
        <w:rPr>
          <w:rFonts w:ascii="Times New Roman" w:hAnsi="Times New Roman"/>
          <w:color w:val="000000" w:themeColor="text1"/>
          <w:sz w:val="24"/>
          <w:rPrChange w:id="418" w:author="wersja poprawiona" w:date="2023-04-03T01:59:00Z">
            <w:rPr>
              <w:rFonts w:ascii="Times New Roman" w:hAnsi="Times New Roman"/>
              <w:sz w:val="24"/>
            </w:rPr>
          </w:rPrChange>
        </w:rPr>
        <w:t xml:space="preserve"> została przedstawiona zmienność średniej dobowej temperatury powietrza. Pokazuje on, jakie wahania są możliwe w umiarkowanej strefie klimatycznej i jakie temperatury mogą występować w poszczególnych </w:t>
      </w:r>
      <w:r w:rsidR="00EE57B6" w:rsidRPr="001F4CC2">
        <w:rPr>
          <w:rFonts w:ascii="Times New Roman" w:hAnsi="Times New Roman"/>
          <w:color w:val="000000" w:themeColor="text1"/>
          <w:sz w:val="24"/>
          <w:rPrChange w:id="419" w:author="wersja poprawiona" w:date="2023-04-03T01:59:00Z">
            <w:rPr>
              <w:rFonts w:ascii="Times New Roman" w:hAnsi="Times New Roman"/>
              <w:sz w:val="24"/>
            </w:rPr>
          </w:rPrChange>
        </w:rPr>
        <w:t>miesiącach. Łatwo zauważyć podział roku na pory roku</w:t>
      </w:r>
      <w:r w:rsidR="008B337E" w:rsidRPr="001F4CC2">
        <w:rPr>
          <w:rFonts w:ascii="Times New Roman" w:hAnsi="Times New Roman"/>
          <w:color w:val="000000" w:themeColor="text1"/>
          <w:sz w:val="24"/>
          <w:rPrChange w:id="420" w:author="wersja poprawiona" w:date="2023-04-03T01:59:00Z">
            <w:rPr>
              <w:rFonts w:ascii="Times New Roman" w:hAnsi="Times New Roman"/>
              <w:sz w:val="24"/>
            </w:rPr>
          </w:rPrChange>
        </w:rPr>
        <w:t xml:space="preserve"> [</w:t>
      </w:r>
      <w:r w:rsidR="004B01EC" w:rsidRPr="001F4CC2">
        <w:rPr>
          <w:rFonts w:ascii="Times New Roman" w:hAnsi="Times New Roman"/>
          <w:color w:val="000000" w:themeColor="text1"/>
          <w:sz w:val="24"/>
          <w:rPrChange w:id="421" w:author="wersja poprawiona" w:date="2023-04-03T01:59:00Z">
            <w:rPr>
              <w:rFonts w:ascii="Times New Roman" w:hAnsi="Times New Roman"/>
              <w:sz w:val="24"/>
            </w:rPr>
          </w:rPrChange>
        </w:rPr>
        <w:t>1</w:t>
      </w:r>
      <w:del w:id="422" w:author="wersja poprawiona" w:date="2023-04-03T01:59:00Z">
        <w:r w:rsidR="008B337E">
          <w:rPr>
            <w:rFonts w:ascii="Times New Roman" w:hAnsi="Times New Roman" w:cs="Times New Roman"/>
            <w:sz w:val="24"/>
            <w:szCs w:val="24"/>
          </w:rPr>
          <w:delText>], [</w:delText>
        </w:r>
      </w:del>
      <w:ins w:id="423" w:author="wersja poprawiona" w:date="2023-04-03T01:59:00Z">
        <w:r w:rsidR="004B01EC" w:rsidRPr="001F4CC2">
          <w:rPr>
            <w:rFonts w:ascii="Times New Roman" w:hAnsi="Times New Roman" w:cs="Times New Roman"/>
            <w:color w:val="000000" w:themeColor="text1"/>
            <w:sz w:val="24"/>
            <w:szCs w:val="24"/>
          </w:rPr>
          <w:t>,</w:t>
        </w:r>
      </w:ins>
      <w:r w:rsidR="008B337E" w:rsidRPr="001F4CC2">
        <w:rPr>
          <w:rFonts w:ascii="Times New Roman" w:hAnsi="Times New Roman"/>
          <w:color w:val="000000" w:themeColor="text1"/>
          <w:sz w:val="24"/>
          <w:rPrChange w:id="424" w:author="wersja poprawiona" w:date="2023-04-03T01:59:00Z">
            <w:rPr>
              <w:rFonts w:ascii="Times New Roman" w:hAnsi="Times New Roman"/>
              <w:sz w:val="24"/>
            </w:rPr>
          </w:rPrChange>
        </w:rPr>
        <w:t>2]</w:t>
      </w:r>
      <w:r w:rsidR="00EE57B6" w:rsidRPr="001F4CC2">
        <w:rPr>
          <w:rFonts w:ascii="Times New Roman" w:hAnsi="Times New Roman"/>
          <w:color w:val="000000" w:themeColor="text1"/>
          <w:sz w:val="24"/>
          <w:rPrChange w:id="425" w:author="wersja poprawiona" w:date="2023-04-03T01:59:00Z">
            <w:rPr>
              <w:rFonts w:ascii="Times New Roman" w:hAnsi="Times New Roman"/>
              <w:sz w:val="24"/>
            </w:rPr>
          </w:rPrChange>
        </w:rPr>
        <w:t>.</w:t>
      </w:r>
    </w:p>
    <w:p w14:paraId="22588A4C" w14:textId="77777777" w:rsidR="001E75F8" w:rsidRPr="001F4CC2" w:rsidRDefault="00EE57B6" w:rsidP="00A41D6E">
      <w:pPr>
        <w:keepNext/>
        <w:spacing w:before="30" w:line="360" w:lineRule="auto"/>
        <w:jc w:val="center"/>
        <w:rPr>
          <w:color w:val="000000" w:themeColor="text1"/>
          <w:rPrChange w:id="426" w:author="wersja poprawiona" w:date="2023-04-03T01:59:00Z">
            <w:rPr/>
          </w:rPrChange>
        </w:rPr>
      </w:pPr>
      <w:r w:rsidRPr="001F4CC2">
        <w:rPr>
          <w:color w:val="000000" w:themeColor="text1"/>
          <w:rPrChange w:id="427" w:author="wersja poprawiona" w:date="2023-04-03T01:59:00Z">
            <w:rPr/>
          </w:rPrChange>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6D57B02D" w:rsidR="00B475E2" w:rsidRPr="001F4CC2" w:rsidRDefault="001E75F8" w:rsidP="00A41D6E">
      <w:pPr>
        <w:pStyle w:val="Legenda"/>
        <w:jc w:val="center"/>
        <w:rPr>
          <w:color w:val="000000" w:themeColor="text1"/>
          <w:rPrChange w:id="428" w:author="wersja poprawiona" w:date="2023-04-03T01:59:00Z">
            <w:rPr/>
          </w:rPrChange>
        </w:rPr>
      </w:pPr>
      <w:r w:rsidRPr="001F4CC2">
        <w:rPr>
          <w:color w:val="000000" w:themeColor="text1"/>
          <w:rPrChange w:id="429" w:author="wersja poprawiona" w:date="2023-04-03T01:59:00Z">
            <w:rPr/>
          </w:rPrChange>
        </w:rPr>
        <w:t xml:space="preserve">Rys. </w:t>
      </w:r>
      <w:r w:rsidR="00F113CE" w:rsidRPr="001F4CC2">
        <w:rPr>
          <w:color w:val="000000" w:themeColor="text1"/>
          <w:rPrChange w:id="430" w:author="wersja poprawiona" w:date="2023-04-03T01:59:00Z">
            <w:rPr/>
          </w:rPrChange>
        </w:rPr>
        <w:t>3</w:t>
      </w:r>
      <w:del w:id="431" w:author="wersja poprawiona" w:date="2023-04-03T01:59:00Z">
        <w:r w:rsidR="00F113CE">
          <w:delText>.1</w:delText>
        </w:r>
      </w:del>
      <w:r w:rsidR="00F113CE" w:rsidRPr="001F4CC2">
        <w:rPr>
          <w:color w:val="000000" w:themeColor="text1"/>
          <w:rPrChange w:id="432" w:author="wersja poprawiona" w:date="2023-04-03T01:59:00Z">
            <w:rPr/>
          </w:rPrChange>
        </w:rPr>
        <w:t>.1 Zmienność</w:t>
      </w:r>
      <w:r w:rsidR="00A41D6E" w:rsidRPr="001F4CC2">
        <w:rPr>
          <w:color w:val="000000" w:themeColor="text1"/>
          <w:rPrChange w:id="433" w:author="wersja poprawiona" w:date="2023-04-03T01:59:00Z">
            <w:rPr/>
          </w:rPrChange>
        </w:rPr>
        <w:t xml:space="preserve"> średniej dobowej temperatury powietrza w Polsce w 2022 roku</w:t>
      </w:r>
      <w:del w:id="434" w:author="wersja poprawiona" w:date="2023-04-03T01:59:00Z">
        <w:r w:rsidR="00A41D6E">
          <w:delText>.</w:delText>
        </w:r>
      </w:del>
      <w:ins w:id="435" w:author="wersja poprawiona" w:date="2023-04-03T01:59:00Z">
        <w:r w:rsidR="00B042A4" w:rsidRPr="001F4CC2">
          <w:rPr>
            <w:color w:val="000000" w:themeColor="text1"/>
          </w:rPr>
          <w:t xml:space="preserve"> [10].</w:t>
        </w:r>
      </w:ins>
    </w:p>
    <w:p w14:paraId="580EB2F8" w14:textId="77777777" w:rsidR="00B475E2" w:rsidRPr="00E26D70" w:rsidRDefault="00B475E2" w:rsidP="00F1665B">
      <w:pPr>
        <w:pStyle w:val="Legenda"/>
        <w:rPr>
          <w:del w:id="436" w:author="wersja poprawiona" w:date="2023-04-03T01:59:00Z"/>
          <w:sz w:val="24"/>
          <w:szCs w:val="24"/>
        </w:rPr>
      </w:pPr>
    </w:p>
    <w:p w14:paraId="46F4C16A" w14:textId="77777777" w:rsidR="00E303CB" w:rsidRDefault="003E63CA" w:rsidP="00E26D70">
      <w:pPr>
        <w:spacing w:before="30" w:line="360" w:lineRule="auto"/>
        <w:rPr>
          <w:del w:id="437" w:author="wersja poprawiona" w:date="2023-04-03T01:59:00Z"/>
          <w:rFonts w:ascii="Times New Roman" w:hAnsi="Times New Roman" w:cs="Times New Roman"/>
          <w:sz w:val="24"/>
          <w:szCs w:val="24"/>
        </w:rPr>
      </w:pPr>
      <w:del w:id="438" w:author="wersja poprawiona" w:date="2023-04-03T01:59:00Z">
        <w:r>
          <w:rPr>
            <w:rFonts w:ascii="Times New Roman" w:hAnsi="Times New Roman" w:cs="Times New Roman"/>
            <w:sz w:val="24"/>
            <w:szCs w:val="24"/>
          </w:rPr>
          <w:tab/>
        </w:r>
      </w:del>
    </w:p>
    <w:p w14:paraId="5F0A84E5" w14:textId="36ACD9DF" w:rsidR="00E303CB" w:rsidRPr="001F4CC2" w:rsidRDefault="00E303CB" w:rsidP="00901E63">
      <w:pPr>
        <w:spacing w:before="30" w:line="360" w:lineRule="auto"/>
        <w:rPr>
          <w:rFonts w:ascii="Times New Roman" w:hAnsi="Times New Roman"/>
          <w:color w:val="000000" w:themeColor="text1"/>
          <w:sz w:val="24"/>
          <w:rPrChange w:id="439" w:author="wersja poprawiona" w:date="2023-04-03T01:59:00Z">
            <w:rPr>
              <w:rFonts w:ascii="Times New Roman" w:hAnsi="Times New Roman"/>
              <w:sz w:val="24"/>
            </w:rPr>
          </w:rPrChange>
        </w:rPr>
        <w:pPrChange w:id="440" w:author="wersja poprawiona" w:date="2023-04-03T01:59:00Z">
          <w:pPr/>
        </w:pPrChange>
      </w:pPr>
      <w:del w:id="441" w:author="wersja poprawiona" w:date="2023-04-03T01:59:00Z">
        <w:r>
          <w:rPr>
            <w:rFonts w:ascii="Times New Roman" w:hAnsi="Times New Roman" w:cs="Times New Roman"/>
            <w:sz w:val="24"/>
            <w:szCs w:val="24"/>
          </w:rPr>
          <w:br w:type="page"/>
        </w:r>
      </w:del>
    </w:p>
    <w:p w14:paraId="2644058C" w14:textId="5BB55727" w:rsidR="00FD44AC" w:rsidRPr="001F4CC2" w:rsidRDefault="005701A8" w:rsidP="00E303CB">
      <w:pPr>
        <w:spacing w:before="30" w:line="360" w:lineRule="auto"/>
        <w:ind w:firstLine="708"/>
        <w:jc w:val="both"/>
        <w:rPr>
          <w:rFonts w:ascii="Times New Roman" w:hAnsi="Times New Roman"/>
          <w:color w:val="000000" w:themeColor="text1"/>
          <w:sz w:val="24"/>
          <w:rPrChange w:id="44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443" w:author="wersja poprawiona" w:date="2023-04-03T01:59:00Z">
            <w:rPr>
              <w:rFonts w:ascii="Times New Roman" w:hAnsi="Times New Roman"/>
              <w:sz w:val="24"/>
            </w:rPr>
          </w:rPrChange>
        </w:rPr>
        <w:lastRenderedPageBreak/>
        <w:t>Klimat Polski pozwala na uprawianie różnorodnej roślinności przeznaczonej do spożycia. Dodatkowo stosunkowo dobra dostępność wód gruntowych pozwala na zniwelowanie negatywnego wpływu niskiej wilgotności i wysokich temperatu</w:t>
      </w:r>
      <w:r w:rsidR="00EE57B6" w:rsidRPr="001F4CC2">
        <w:rPr>
          <w:rFonts w:ascii="Times New Roman" w:hAnsi="Times New Roman"/>
          <w:color w:val="000000" w:themeColor="text1"/>
          <w:sz w:val="24"/>
          <w:rPrChange w:id="444" w:author="wersja poprawiona" w:date="2023-04-03T01:59:00Z">
            <w:rPr>
              <w:rFonts w:ascii="Times New Roman" w:hAnsi="Times New Roman"/>
              <w:sz w:val="24"/>
            </w:rPr>
          </w:rPrChange>
        </w:rPr>
        <w:t>r w okresie letnim, kiedy uprawy są najbardziej opłacalne ze względu na brak konieczności dogrzewania obiektów uprawnych oraz najlepsze warunki oświetleniowe w kontekście efektywnie przeprowadzanej fotosyntezy.</w:t>
      </w:r>
    </w:p>
    <w:p w14:paraId="56DD5A45" w14:textId="77777777" w:rsidR="00E303CB" w:rsidRPr="001F4CC2" w:rsidRDefault="00E303CB" w:rsidP="00E303CB">
      <w:pPr>
        <w:spacing w:before="30" w:line="360" w:lineRule="auto"/>
        <w:ind w:firstLine="708"/>
        <w:rPr>
          <w:rFonts w:ascii="Times New Roman" w:hAnsi="Times New Roman"/>
          <w:b/>
          <w:color w:val="000000" w:themeColor="text1"/>
          <w:sz w:val="24"/>
          <w:rPrChange w:id="445" w:author="wersja poprawiona" w:date="2023-04-03T01:59:00Z">
            <w:rPr>
              <w:rFonts w:ascii="Times New Roman" w:hAnsi="Times New Roman"/>
              <w:b/>
              <w:sz w:val="24"/>
            </w:rPr>
          </w:rPrChange>
        </w:rPr>
      </w:pPr>
    </w:p>
    <w:p w14:paraId="305672D1" w14:textId="230BEF70" w:rsidR="00EE57B6" w:rsidRPr="001F4CC2" w:rsidRDefault="001F45C2" w:rsidP="0083267E">
      <w:pPr>
        <w:pStyle w:val="Nagwek2"/>
      </w:pPr>
      <w:bookmarkStart w:id="446" w:name="_Toc128879287"/>
      <w:r w:rsidRPr="001F4CC2">
        <w:t xml:space="preserve">3.2. </w:t>
      </w:r>
      <w:r w:rsidR="00EE57B6" w:rsidRPr="001F4CC2">
        <w:t xml:space="preserve">Wpływ </w:t>
      </w:r>
      <w:r w:rsidR="0022602B" w:rsidRPr="001F4CC2">
        <w:t>warunków</w:t>
      </w:r>
      <w:ins w:id="447" w:author="wersja poprawiona" w:date="2023-04-03T01:59:00Z">
        <w:r w:rsidR="004B01EC" w:rsidRPr="001F4CC2">
          <w:t xml:space="preserve"> mikroklimatu</w:t>
        </w:r>
      </w:ins>
      <w:r w:rsidR="0022602B" w:rsidRPr="001F4CC2">
        <w:t xml:space="preserve"> w szklarni na rośliny</w:t>
      </w:r>
      <w:bookmarkEnd w:id="446"/>
    </w:p>
    <w:p w14:paraId="7A8696EB" w14:textId="48E450B8" w:rsidR="00EE57B6" w:rsidRPr="001F4CC2" w:rsidRDefault="00510B3D" w:rsidP="00E303CB">
      <w:pPr>
        <w:spacing w:before="30" w:line="360" w:lineRule="auto"/>
        <w:jc w:val="both"/>
        <w:rPr>
          <w:rFonts w:ascii="Times New Roman" w:hAnsi="Times New Roman"/>
          <w:color w:val="000000" w:themeColor="text1"/>
          <w:sz w:val="24"/>
          <w:rPrChange w:id="448"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449"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450" w:author="wersja poprawiona" w:date="2023-04-03T01:59:00Z">
            <w:rPr>
              <w:rFonts w:ascii="Times New Roman" w:hAnsi="Times New Roman"/>
              <w:sz w:val="24"/>
            </w:rPr>
          </w:rPrChange>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58CC33C2" w:rsidR="00510B3D" w:rsidRPr="001F4CC2" w:rsidRDefault="00510B3D" w:rsidP="00E303CB">
      <w:pPr>
        <w:spacing w:before="30" w:line="360" w:lineRule="auto"/>
        <w:jc w:val="both"/>
        <w:rPr>
          <w:rFonts w:ascii="Times New Roman" w:hAnsi="Times New Roman"/>
          <w:color w:val="000000" w:themeColor="text1"/>
          <w:sz w:val="24"/>
          <w:rPrChange w:id="45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452" w:author="wersja poprawiona" w:date="2023-04-03T01:59:00Z">
            <w:rPr>
              <w:rFonts w:ascii="Times New Roman" w:hAnsi="Times New Roman"/>
              <w:sz w:val="24"/>
            </w:rPr>
          </w:rPrChange>
        </w:rPr>
        <w:tab/>
        <w:t>Temperatura</w:t>
      </w:r>
      <w:r w:rsidR="00AD67EF" w:rsidRPr="001F4CC2">
        <w:rPr>
          <w:rFonts w:ascii="Times New Roman" w:hAnsi="Times New Roman"/>
          <w:color w:val="000000" w:themeColor="text1"/>
          <w:sz w:val="24"/>
          <w:rPrChange w:id="453" w:author="wersja poprawiona" w:date="2023-04-03T01:59:00Z">
            <w:rPr>
              <w:rFonts w:ascii="Times New Roman" w:hAnsi="Times New Roman"/>
              <w:sz w:val="24"/>
            </w:rPr>
          </w:rPrChange>
        </w:rPr>
        <w:t xml:space="preserve"> wpływa na wzrost i rozwój roślin</w:t>
      </w:r>
      <w:del w:id="454" w:author="wersja poprawiona" w:date="2023-04-03T01:59:00Z">
        <w:r w:rsidR="00AD67EF">
          <w:rPr>
            <w:rFonts w:ascii="Times New Roman" w:hAnsi="Times New Roman" w:cs="Times New Roman"/>
            <w:sz w:val="24"/>
            <w:szCs w:val="24"/>
          </w:rPr>
          <w:delText>, Znacząco wpływa na jakość</w:delText>
        </w:r>
      </w:del>
      <w:ins w:id="455" w:author="wersja poprawiona" w:date="2023-04-03T01:59:00Z">
        <w:r w:rsidR="004B01EC" w:rsidRPr="001F4CC2">
          <w:rPr>
            <w:rFonts w:ascii="Times New Roman" w:hAnsi="Times New Roman" w:cs="Times New Roman"/>
            <w:color w:val="000000" w:themeColor="text1"/>
            <w:sz w:val="24"/>
            <w:szCs w:val="24"/>
          </w:rPr>
          <w:t xml:space="preserve"> poprzez warunkowanie</w:t>
        </w:r>
        <w:r w:rsidR="00AD67EF" w:rsidRPr="001F4CC2">
          <w:rPr>
            <w:rFonts w:ascii="Times New Roman" w:hAnsi="Times New Roman" w:cs="Times New Roman"/>
            <w:color w:val="000000" w:themeColor="text1"/>
            <w:sz w:val="24"/>
            <w:szCs w:val="24"/>
          </w:rPr>
          <w:t xml:space="preserve"> </w:t>
        </w:r>
        <w:r w:rsidR="004B01EC" w:rsidRPr="001F4CC2">
          <w:rPr>
            <w:rFonts w:ascii="Times New Roman" w:hAnsi="Times New Roman" w:cs="Times New Roman"/>
            <w:color w:val="000000" w:themeColor="text1"/>
            <w:sz w:val="24"/>
            <w:szCs w:val="24"/>
          </w:rPr>
          <w:t>jakości</w:t>
        </w:r>
      </w:ins>
      <w:r w:rsidR="00AD67EF" w:rsidRPr="001F4CC2">
        <w:rPr>
          <w:rFonts w:ascii="Times New Roman" w:hAnsi="Times New Roman"/>
          <w:color w:val="000000" w:themeColor="text1"/>
          <w:sz w:val="24"/>
          <w:rPrChange w:id="456" w:author="wersja poprawiona" w:date="2023-04-03T01:59:00Z">
            <w:rPr>
              <w:rFonts w:ascii="Times New Roman" w:hAnsi="Times New Roman"/>
              <w:sz w:val="24"/>
            </w:rPr>
          </w:rPrChange>
        </w:rPr>
        <w:t xml:space="preserve"> procesu fotosyntezy. Cykl życia rośliny wymaga zachowania odpowiedniej temperatury. Zbyt wysoka powoduje, że roślina zwiększa zapotrzebowanie na wodę</w:t>
      </w:r>
      <w:r w:rsidR="007D318C" w:rsidRPr="001F4CC2">
        <w:rPr>
          <w:rFonts w:ascii="Times New Roman" w:hAnsi="Times New Roman"/>
          <w:color w:val="000000" w:themeColor="text1"/>
          <w:sz w:val="24"/>
          <w:rPrChange w:id="457" w:author="wersja poprawiona" w:date="2023-04-03T01:59:00Z">
            <w:rPr>
              <w:rFonts w:ascii="Times New Roman" w:hAnsi="Times New Roman"/>
              <w:sz w:val="24"/>
            </w:rPr>
          </w:rPrChange>
        </w:rPr>
        <w:t>,</w:t>
      </w:r>
      <w:r w:rsidR="00AD67EF" w:rsidRPr="001F4CC2">
        <w:rPr>
          <w:rFonts w:ascii="Times New Roman" w:hAnsi="Times New Roman"/>
          <w:color w:val="000000" w:themeColor="text1"/>
          <w:sz w:val="24"/>
          <w:rPrChange w:id="458" w:author="wersja poprawiona" w:date="2023-04-03T01:59:00Z">
            <w:rPr>
              <w:rFonts w:ascii="Times New Roman" w:hAnsi="Times New Roman"/>
              <w:sz w:val="24"/>
            </w:rPr>
          </w:rPrChange>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sidRPr="001F4CC2">
        <w:rPr>
          <w:rFonts w:ascii="Times New Roman" w:hAnsi="Times New Roman"/>
          <w:color w:val="000000" w:themeColor="text1"/>
          <w:sz w:val="24"/>
          <w:rPrChange w:id="459" w:author="wersja poprawiona" w:date="2023-04-03T01:59:00Z">
            <w:rPr>
              <w:rFonts w:ascii="Times New Roman" w:hAnsi="Times New Roman"/>
              <w:sz w:val="24"/>
            </w:rPr>
          </w:rPrChange>
        </w:rPr>
        <w:t xml:space="preserve"> Temperaturę można obniżyć jedynie poprzez podanie wody doglebowo</w:t>
      </w:r>
      <w:del w:id="460" w:author="wersja poprawiona" w:date="2023-04-03T01:59:00Z">
        <w:r w:rsidR="0022602B">
          <w:rPr>
            <w:rFonts w:ascii="Times New Roman" w:hAnsi="Times New Roman" w:cs="Times New Roman"/>
            <w:sz w:val="24"/>
            <w:szCs w:val="24"/>
          </w:rPr>
          <w:delText xml:space="preserve"> – bezpośrednie</w:delText>
        </w:r>
      </w:del>
      <w:ins w:id="461" w:author="wersja poprawiona" w:date="2023-04-03T01:59:00Z">
        <w:r w:rsidR="004B01EC" w:rsidRPr="001F4CC2">
          <w:rPr>
            <w:rFonts w:ascii="Times New Roman" w:hAnsi="Times New Roman" w:cs="Times New Roman"/>
            <w:color w:val="000000" w:themeColor="text1"/>
            <w:sz w:val="24"/>
            <w:szCs w:val="24"/>
          </w:rPr>
          <w:t>. B</w:t>
        </w:r>
        <w:r w:rsidR="0022602B" w:rsidRPr="001F4CC2">
          <w:rPr>
            <w:rFonts w:ascii="Times New Roman" w:hAnsi="Times New Roman" w:cs="Times New Roman"/>
            <w:color w:val="000000" w:themeColor="text1"/>
            <w:sz w:val="24"/>
            <w:szCs w:val="24"/>
          </w:rPr>
          <w:t>ezpośrednie</w:t>
        </w:r>
      </w:ins>
      <w:r w:rsidR="0022602B" w:rsidRPr="001F4CC2">
        <w:rPr>
          <w:rFonts w:ascii="Times New Roman" w:hAnsi="Times New Roman"/>
          <w:color w:val="000000" w:themeColor="text1"/>
          <w:sz w:val="24"/>
          <w:rPrChange w:id="462" w:author="wersja poprawiona" w:date="2023-04-03T01:59:00Z">
            <w:rPr>
              <w:rFonts w:ascii="Times New Roman" w:hAnsi="Times New Roman"/>
              <w:sz w:val="24"/>
            </w:rPr>
          </w:rPrChange>
        </w:rPr>
        <w:t xml:space="preserve"> polanie rozgrzanej części nadziemnej rośliny spowoduje szok termiczny i osłabienie rośliny. Optymalna temperatura mieści się w zakresie 18-24</w:t>
      </w:r>
      <w:r w:rsidR="00445836" w:rsidRPr="001F4CC2">
        <w:rPr>
          <w:rFonts w:ascii="Times New Roman" w:hAnsi="Times New Roman"/>
          <w:color w:val="000000" w:themeColor="text1"/>
          <w:sz w:val="24"/>
          <w:rPrChange w:id="463" w:author="wersja poprawiona" w:date="2023-04-03T01:59:00Z">
            <w:rPr>
              <w:rFonts w:ascii="Times New Roman" w:hAnsi="Times New Roman"/>
              <w:sz w:val="24"/>
            </w:rPr>
          </w:rPrChange>
        </w:rPr>
        <w:t>°C</w:t>
      </w:r>
      <w:r w:rsidR="0022602B" w:rsidRPr="001F4CC2">
        <w:rPr>
          <w:rFonts w:ascii="Times New Roman" w:hAnsi="Times New Roman"/>
          <w:color w:val="000000" w:themeColor="text1"/>
          <w:sz w:val="24"/>
          <w:rPrChange w:id="464" w:author="wersja poprawiona" w:date="2023-04-03T01:59:00Z">
            <w:rPr>
              <w:rFonts w:ascii="Times New Roman" w:hAnsi="Times New Roman"/>
              <w:sz w:val="24"/>
            </w:rPr>
          </w:rPrChange>
        </w:rPr>
        <w:t xml:space="preserve">. Pozwala to na odpowiedni transport wody i składników mineralnych do części nadziemnej rośliny, która odpowiada </w:t>
      </w:r>
      <w:del w:id="465" w:author="wersja poprawiona" w:date="2023-04-03T01:59:00Z">
        <w:r w:rsidR="0022602B">
          <w:rPr>
            <w:rFonts w:ascii="Times New Roman" w:hAnsi="Times New Roman" w:cs="Times New Roman"/>
            <w:sz w:val="24"/>
            <w:szCs w:val="24"/>
          </w:rPr>
          <w:delText>z</w:delText>
        </w:r>
      </w:del>
      <w:ins w:id="466" w:author="wersja poprawiona" w:date="2023-04-03T01:59:00Z">
        <w:r w:rsidR="0022602B" w:rsidRPr="001F4CC2">
          <w:rPr>
            <w:rFonts w:ascii="Times New Roman" w:hAnsi="Times New Roman" w:cs="Times New Roman"/>
            <w:color w:val="000000" w:themeColor="text1"/>
            <w:sz w:val="24"/>
            <w:szCs w:val="24"/>
          </w:rPr>
          <w:t>z</w:t>
        </w:r>
        <w:r w:rsidR="004B01EC" w:rsidRPr="001F4CC2">
          <w:rPr>
            <w:rFonts w:ascii="Times New Roman" w:hAnsi="Times New Roman" w:cs="Times New Roman"/>
            <w:color w:val="000000" w:themeColor="text1"/>
            <w:sz w:val="24"/>
            <w:szCs w:val="24"/>
          </w:rPr>
          <w:t>a</w:t>
        </w:r>
      </w:ins>
      <w:r w:rsidR="0022602B" w:rsidRPr="001F4CC2">
        <w:rPr>
          <w:rFonts w:ascii="Times New Roman" w:hAnsi="Times New Roman"/>
          <w:color w:val="000000" w:themeColor="text1"/>
          <w:sz w:val="24"/>
          <w:rPrChange w:id="467" w:author="wersja poprawiona" w:date="2023-04-03T01:59:00Z">
            <w:rPr>
              <w:rFonts w:ascii="Times New Roman" w:hAnsi="Times New Roman"/>
              <w:sz w:val="24"/>
            </w:rPr>
          </w:rPrChange>
        </w:rPr>
        <w:t xml:space="preserve"> fotosyntezę</w:t>
      </w:r>
      <w:r w:rsidR="008B337E" w:rsidRPr="001F4CC2">
        <w:rPr>
          <w:rFonts w:ascii="Times New Roman" w:hAnsi="Times New Roman"/>
          <w:color w:val="000000" w:themeColor="text1"/>
          <w:sz w:val="24"/>
          <w:rPrChange w:id="468" w:author="wersja poprawiona" w:date="2023-04-03T01:59:00Z">
            <w:rPr>
              <w:rFonts w:ascii="Times New Roman" w:hAnsi="Times New Roman"/>
              <w:sz w:val="24"/>
            </w:rPr>
          </w:rPrChange>
        </w:rPr>
        <w:t xml:space="preserve"> [2]</w:t>
      </w:r>
      <w:r w:rsidR="0022602B" w:rsidRPr="001F4CC2">
        <w:rPr>
          <w:rFonts w:ascii="Times New Roman" w:hAnsi="Times New Roman"/>
          <w:color w:val="000000" w:themeColor="text1"/>
          <w:sz w:val="24"/>
          <w:rPrChange w:id="469" w:author="wersja poprawiona" w:date="2023-04-03T01:59:00Z">
            <w:rPr>
              <w:rFonts w:ascii="Times New Roman" w:hAnsi="Times New Roman"/>
              <w:sz w:val="24"/>
            </w:rPr>
          </w:rPrChange>
        </w:rPr>
        <w:t>.</w:t>
      </w:r>
    </w:p>
    <w:p w14:paraId="7B70E3A4" w14:textId="39485CBF" w:rsidR="00E303CB" w:rsidRPr="001F4CC2" w:rsidRDefault="0022602B" w:rsidP="00901E63">
      <w:pPr>
        <w:spacing w:before="30" w:line="360" w:lineRule="auto"/>
        <w:jc w:val="both"/>
        <w:rPr>
          <w:rFonts w:ascii="Times New Roman" w:hAnsi="Times New Roman"/>
          <w:color w:val="000000" w:themeColor="text1"/>
          <w:sz w:val="24"/>
          <w:rPrChange w:id="47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471" w:author="wersja poprawiona" w:date="2023-04-03T01:59:00Z">
            <w:rPr>
              <w:rFonts w:ascii="Times New Roman" w:hAnsi="Times New Roman"/>
              <w:sz w:val="24"/>
            </w:rPr>
          </w:rPrChange>
        </w:rPr>
        <w:tab/>
        <w:t xml:space="preserve">Wilgotność jest częścią składową klimatu i ważnym elementem mikroklimatu w szklarniach. Pojęciem wilgotność </w:t>
      </w:r>
      <w:del w:id="472" w:author="wersja poprawiona" w:date="2023-04-03T01:59:00Z">
        <w:r>
          <w:rPr>
            <w:rFonts w:ascii="Times New Roman" w:hAnsi="Times New Roman" w:cs="Times New Roman"/>
            <w:sz w:val="24"/>
            <w:szCs w:val="24"/>
          </w:rPr>
          <w:delText>określamy</w:delText>
        </w:r>
      </w:del>
      <w:ins w:id="473" w:author="wersja poprawiona" w:date="2023-04-03T01:59:00Z">
        <w:r w:rsidR="004B01EC" w:rsidRPr="001F4CC2">
          <w:rPr>
            <w:rFonts w:ascii="Times New Roman" w:hAnsi="Times New Roman" w:cs="Times New Roman"/>
            <w:color w:val="000000" w:themeColor="text1"/>
            <w:sz w:val="24"/>
            <w:szCs w:val="24"/>
          </w:rPr>
          <w:t>określa się</w:t>
        </w:r>
      </w:ins>
      <w:r w:rsidRPr="001F4CC2">
        <w:rPr>
          <w:rFonts w:ascii="Times New Roman" w:hAnsi="Times New Roman"/>
          <w:color w:val="000000" w:themeColor="text1"/>
          <w:sz w:val="24"/>
          <w:rPrChange w:id="474" w:author="wersja poprawiona" w:date="2023-04-03T01:59:00Z">
            <w:rPr>
              <w:rFonts w:ascii="Times New Roman" w:hAnsi="Times New Roman"/>
              <w:sz w:val="24"/>
            </w:rPr>
          </w:rPrChange>
        </w:rPr>
        <w:t xml:space="preserve"> zawartość pary wodnej w powietrzu.</w:t>
      </w:r>
      <w:r w:rsidR="00DA285A" w:rsidRPr="001F4CC2">
        <w:rPr>
          <w:rFonts w:ascii="Times New Roman" w:hAnsi="Times New Roman"/>
          <w:color w:val="000000" w:themeColor="text1"/>
          <w:sz w:val="24"/>
          <w:rPrChange w:id="475" w:author="wersja poprawiona" w:date="2023-04-03T01:59:00Z">
            <w:rPr>
              <w:rFonts w:ascii="Times New Roman" w:hAnsi="Times New Roman"/>
              <w:sz w:val="24"/>
            </w:rPr>
          </w:rPrChange>
        </w:rPr>
        <w:t xml:space="preserve"> Zwykle jest ona podawana jako wilgotność </w:t>
      </w:r>
      <w:del w:id="476" w:author="wersja poprawiona" w:date="2023-04-03T01:59:00Z">
        <w:r w:rsidR="00DA285A">
          <w:rPr>
            <w:rFonts w:ascii="Times New Roman" w:hAnsi="Times New Roman" w:cs="Times New Roman"/>
            <w:sz w:val="24"/>
            <w:szCs w:val="24"/>
          </w:rPr>
          <w:delText>względny</w:delText>
        </w:r>
      </w:del>
      <w:ins w:id="477" w:author="wersja poprawiona" w:date="2023-04-03T01:59:00Z">
        <w:r w:rsidR="00DA285A" w:rsidRPr="001F4CC2">
          <w:rPr>
            <w:rFonts w:ascii="Times New Roman" w:hAnsi="Times New Roman" w:cs="Times New Roman"/>
            <w:color w:val="000000" w:themeColor="text1"/>
            <w:sz w:val="24"/>
            <w:szCs w:val="24"/>
          </w:rPr>
          <w:t>względn</w:t>
        </w:r>
        <w:r w:rsidR="004B01EC" w:rsidRPr="001F4CC2">
          <w:rPr>
            <w:rFonts w:ascii="Times New Roman" w:hAnsi="Times New Roman" w:cs="Times New Roman"/>
            <w:color w:val="000000" w:themeColor="text1"/>
            <w:sz w:val="24"/>
            <w:szCs w:val="24"/>
          </w:rPr>
          <w:t>a</w:t>
        </w:r>
      </w:ins>
      <w:r w:rsidR="00DA285A" w:rsidRPr="001F4CC2">
        <w:rPr>
          <w:rFonts w:ascii="Times New Roman" w:hAnsi="Times New Roman"/>
          <w:color w:val="000000" w:themeColor="text1"/>
          <w:sz w:val="24"/>
          <w:rPrChange w:id="478" w:author="wersja poprawiona" w:date="2023-04-03T01:59:00Z">
            <w:rPr>
              <w:rFonts w:ascii="Times New Roman" w:hAnsi="Times New Roman"/>
              <w:sz w:val="24"/>
            </w:rPr>
          </w:rPrChange>
        </w:rPr>
        <w:t>, czyli wyrażony w procentach stosunek ciśnienia cząsteczkowego pary wodnej zawartej w powietrzu do prężności pary wodnej nasyconej nad płaską powierzchnią czystej wody w tej samej temperaturze.</w:t>
      </w:r>
      <w:r w:rsidRPr="001F4CC2">
        <w:rPr>
          <w:rFonts w:ascii="Times New Roman" w:hAnsi="Times New Roman"/>
          <w:color w:val="000000" w:themeColor="text1"/>
          <w:sz w:val="24"/>
          <w:rPrChange w:id="479" w:author="wersja poprawiona" w:date="2023-04-03T01:59:00Z">
            <w:rPr>
              <w:rFonts w:ascii="Times New Roman" w:hAnsi="Times New Roman"/>
              <w:sz w:val="24"/>
            </w:rPr>
          </w:rPrChange>
        </w:rPr>
        <w:t xml:space="preserve"> Ma ona duży wpływ na mechanizmy zachodzące w części nadziemnej rośliny</w:t>
      </w:r>
      <w:r w:rsidR="008B337E" w:rsidRPr="001F4CC2">
        <w:rPr>
          <w:rFonts w:ascii="Times New Roman" w:hAnsi="Times New Roman"/>
          <w:color w:val="000000" w:themeColor="text1"/>
          <w:sz w:val="24"/>
          <w:rPrChange w:id="480" w:author="wersja poprawiona" w:date="2023-04-03T01:59:00Z">
            <w:rPr>
              <w:rFonts w:ascii="Times New Roman" w:hAnsi="Times New Roman"/>
              <w:sz w:val="24"/>
            </w:rPr>
          </w:rPrChange>
        </w:rPr>
        <w:t xml:space="preserve"> [2]</w:t>
      </w:r>
      <w:r w:rsidRPr="001F4CC2">
        <w:rPr>
          <w:rFonts w:ascii="Times New Roman" w:hAnsi="Times New Roman"/>
          <w:color w:val="000000" w:themeColor="text1"/>
          <w:sz w:val="24"/>
          <w:rPrChange w:id="481" w:author="wersja poprawiona" w:date="2023-04-03T01:59:00Z">
            <w:rPr>
              <w:rFonts w:ascii="Times New Roman" w:hAnsi="Times New Roman"/>
              <w:sz w:val="24"/>
            </w:rPr>
          </w:rPrChange>
        </w:rPr>
        <w:t>.</w:t>
      </w:r>
    </w:p>
    <w:p w14:paraId="281AD305" w14:textId="77777777" w:rsidR="00E303CB" w:rsidRDefault="0022602B" w:rsidP="003E63CA">
      <w:pPr>
        <w:spacing w:before="30" w:line="360" w:lineRule="auto"/>
        <w:rPr>
          <w:del w:id="482" w:author="wersja poprawiona" w:date="2023-04-03T01:59:00Z"/>
          <w:rFonts w:ascii="Times New Roman" w:hAnsi="Times New Roman" w:cs="Times New Roman"/>
          <w:sz w:val="24"/>
          <w:szCs w:val="24"/>
        </w:rPr>
      </w:pPr>
      <w:del w:id="483" w:author="wersja poprawiona" w:date="2023-04-03T01:59:00Z">
        <w:r>
          <w:rPr>
            <w:rFonts w:ascii="Times New Roman" w:hAnsi="Times New Roman" w:cs="Times New Roman"/>
            <w:sz w:val="24"/>
            <w:szCs w:val="24"/>
          </w:rPr>
          <w:tab/>
        </w:r>
      </w:del>
    </w:p>
    <w:p w14:paraId="281E332C" w14:textId="77777777" w:rsidR="00E303CB" w:rsidRDefault="00E303CB">
      <w:pPr>
        <w:rPr>
          <w:del w:id="484" w:author="wersja poprawiona" w:date="2023-04-03T01:59:00Z"/>
          <w:rFonts w:ascii="Times New Roman" w:hAnsi="Times New Roman" w:cs="Times New Roman"/>
          <w:sz w:val="24"/>
          <w:szCs w:val="24"/>
        </w:rPr>
      </w:pPr>
      <w:del w:id="485" w:author="wersja poprawiona" w:date="2023-04-03T01:59:00Z">
        <w:r>
          <w:rPr>
            <w:rFonts w:ascii="Times New Roman" w:hAnsi="Times New Roman" w:cs="Times New Roman"/>
            <w:sz w:val="24"/>
            <w:szCs w:val="24"/>
          </w:rPr>
          <w:br w:type="page"/>
        </w:r>
      </w:del>
    </w:p>
    <w:p w14:paraId="4BEC6AD6" w14:textId="2D95C0A8" w:rsidR="0022602B" w:rsidRPr="001F4CC2" w:rsidRDefault="0022602B" w:rsidP="00E303CB">
      <w:pPr>
        <w:spacing w:before="30" w:line="360" w:lineRule="auto"/>
        <w:ind w:firstLine="708"/>
        <w:jc w:val="both"/>
        <w:rPr>
          <w:rFonts w:ascii="Times New Roman" w:hAnsi="Times New Roman"/>
          <w:color w:val="000000" w:themeColor="text1"/>
          <w:sz w:val="24"/>
          <w:rPrChange w:id="48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487" w:author="wersja poprawiona" w:date="2023-04-03T01:59:00Z">
            <w:rPr>
              <w:rFonts w:ascii="Times New Roman" w:hAnsi="Times New Roman"/>
              <w:sz w:val="24"/>
            </w:rPr>
          </w:rPrChange>
        </w:rPr>
        <w:lastRenderedPageBreak/>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sidRPr="001F4CC2">
        <w:rPr>
          <w:rFonts w:ascii="Times New Roman" w:hAnsi="Times New Roman"/>
          <w:color w:val="000000" w:themeColor="text1"/>
          <w:sz w:val="24"/>
          <w:rPrChange w:id="488" w:author="wersja poprawiona" w:date="2023-04-03T01:59:00Z">
            <w:rPr>
              <w:rFonts w:ascii="Times New Roman" w:hAnsi="Times New Roman"/>
              <w:sz w:val="24"/>
            </w:rPr>
          </w:rPrChange>
        </w:rPr>
        <w:t>dla rozwoju roślin jest 50%-65%. Pozwala to uzyskać najlepsze plony</w:t>
      </w:r>
      <w:r w:rsidR="008B337E" w:rsidRPr="001F4CC2">
        <w:rPr>
          <w:rFonts w:ascii="Times New Roman" w:hAnsi="Times New Roman"/>
          <w:color w:val="000000" w:themeColor="text1"/>
          <w:sz w:val="24"/>
          <w:rPrChange w:id="489" w:author="wersja poprawiona" w:date="2023-04-03T01:59:00Z">
            <w:rPr>
              <w:rFonts w:ascii="Times New Roman" w:hAnsi="Times New Roman"/>
              <w:sz w:val="24"/>
            </w:rPr>
          </w:rPrChange>
        </w:rPr>
        <w:t xml:space="preserve"> [2]</w:t>
      </w:r>
      <w:r w:rsidR="00DA285A" w:rsidRPr="001F4CC2">
        <w:rPr>
          <w:rFonts w:ascii="Times New Roman" w:hAnsi="Times New Roman"/>
          <w:color w:val="000000" w:themeColor="text1"/>
          <w:sz w:val="24"/>
          <w:rPrChange w:id="490" w:author="wersja poprawiona" w:date="2023-04-03T01:59:00Z">
            <w:rPr>
              <w:rFonts w:ascii="Times New Roman" w:hAnsi="Times New Roman"/>
              <w:sz w:val="24"/>
            </w:rPr>
          </w:rPrChange>
        </w:rPr>
        <w:t>.</w:t>
      </w:r>
    </w:p>
    <w:p w14:paraId="72133C8D" w14:textId="6E0622E0" w:rsidR="001F45C2" w:rsidRPr="001F4CC2" w:rsidRDefault="00DA285A" w:rsidP="00E303CB">
      <w:pPr>
        <w:spacing w:before="30" w:line="360" w:lineRule="auto"/>
        <w:jc w:val="both"/>
        <w:rPr>
          <w:rFonts w:ascii="Times New Roman" w:hAnsi="Times New Roman"/>
          <w:color w:val="000000" w:themeColor="text1"/>
          <w:sz w:val="24"/>
          <w:rPrChange w:id="49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492" w:author="wersja poprawiona" w:date="2023-04-03T01:59:00Z">
            <w:rPr>
              <w:rFonts w:ascii="Times New Roman" w:hAnsi="Times New Roman"/>
              <w:sz w:val="24"/>
            </w:rPr>
          </w:rPrChange>
        </w:rPr>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sidRPr="001F4CC2">
        <w:rPr>
          <w:rFonts w:ascii="Times New Roman" w:hAnsi="Times New Roman"/>
          <w:color w:val="000000" w:themeColor="text1"/>
          <w:sz w:val="24"/>
          <w:rPrChange w:id="493"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494" w:author="wersja poprawiona" w:date="2023-04-03T01:59:00Z">
            <w:rPr>
              <w:rFonts w:ascii="Times New Roman" w:hAnsi="Times New Roman"/>
              <w:sz w:val="24"/>
            </w:rPr>
          </w:rPrChange>
        </w:rPr>
        <w:t xml:space="preserve"> aby taki transport w ogóle zaszedł, jest zapewnienie odpowiedniej wilgotności gleby</w:t>
      </w:r>
      <w:r w:rsidR="008B337E" w:rsidRPr="001F4CC2">
        <w:rPr>
          <w:rFonts w:ascii="Times New Roman" w:hAnsi="Times New Roman"/>
          <w:color w:val="000000" w:themeColor="text1"/>
          <w:sz w:val="24"/>
          <w:rPrChange w:id="495" w:author="wersja poprawiona" w:date="2023-04-03T01:59:00Z">
            <w:rPr>
              <w:rFonts w:ascii="Times New Roman" w:hAnsi="Times New Roman"/>
              <w:sz w:val="24"/>
            </w:rPr>
          </w:rPrChange>
        </w:rPr>
        <w:t xml:space="preserve"> [2]</w:t>
      </w:r>
      <w:r w:rsidRPr="001F4CC2">
        <w:rPr>
          <w:rFonts w:ascii="Times New Roman" w:hAnsi="Times New Roman"/>
          <w:color w:val="000000" w:themeColor="text1"/>
          <w:sz w:val="24"/>
          <w:rPrChange w:id="496" w:author="wersja poprawiona" w:date="2023-04-03T01:59:00Z">
            <w:rPr>
              <w:rFonts w:ascii="Times New Roman" w:hAnsi="Times New Roman"/>
              <w:sz w:val="24"/>
            </w:rPr>
          </w:rPrChange>
        </w:rPr>
        <w:t xml:space="preserve">. </w:t>
      </w:r>
    </w:p>
    <w:p w14:paraId="296408DB" w14:textId="77777777" w:rsidR="00E303CB" w:rsidRPr="001F4CC2" w:rsidRDefault="00E303CB" w:rsidP="00FD44AC">
      <w:pPr>
        <w:spacing w:before="30" w:line="360" w:lineRule="auto"/>
        <w:rPr>
          <w:rFonts w:ascii="Times New Roman" w:hAnsi="Times New Roman"/>
          <w:color w:val="000000" w:themeColor="text1"/>
          <w:sz w:val="24"/>
          <w:rPrChange w:id="497" w:author="wersja poprawiona" w:date="2023-04-03T01:59:00Z">
            <w:rPr>
              <w:rFonts w:ascii="Times New Roman" w:hAnsi="Times New Roman"/>
              <w:sz w:val="24"/>
            </w:rPr>
          </w:rPrChange>
        </w:rPr>
      </w:pPr>
    </w:p>
    <w:p w14:paraId="60D6FE5D" w14:textId="77777777" w:rsidR="004B01EC" w:rsidRPr="001F4CC2" w:rsidRDefault="004B01EC">
      <w:pPr>
        <w:rPr>
          <w:ins w:id="498" w:author="wersja poprawiona" w:date="2023-04-03T01:59:00Z"/>
          <w:rFonts w:ascii="Times New Roman" w:eastAsiaTheme="majorEastAsia" w:hAnsi="Times New Roman" w:cstheme="majorBidi"/>
          <w:b/>
          <w:color w:val="000000" w:themeColor="text1"/>
          <w:sz w:val="28"/>
          <w:szCs w:val="32"/>
        </w:rPr>
      </w:pPr>
      <w:bookmarkStart w:id="499" w:name="_Toc128879288"/>
      <w:ins w:id="500" w:author="wersja poprawiona" w:date="2023-04-03T01:59:00Z">
        <w:r w:rsidRPr="001F4CC2">
          <w:rPr>
            <w:color w:val="000000" w:themeColor="text1"/>
          </w:rPr>
          <w:br w:type="page"/>
        </w:r>
      </w:ins>
    </w:p>
    <w:p w14:paraId="27EE45CF" w14:textId="509E37FE" w:rsidR="001F45C2" w:rsidRPr="001F4CC2" w:rsidRDefault="001F45C2" w:rsidP="0083267E">
      <w:pPr>
        <w:pStyle w:val="Nagwek1"/>
      </w:pPr>
      <w:r w:rsidRPr="001F4CC2">
        <w:lastRenderedPageBreak/>
        <w:t xml:space="preserve">4. </w:t>
      </w:r>
      <w:bookmarkStart w:id="501" w:name="_Hlk128788104"/>
      <w:r w:rsidR="00E20F04" w:rsidRPr="001F4CC2">
        <w:t>Urządzenia pomiarowe przeznaczonych do automatyzacji pomiarów w szklarni</w:t>
      </w:r>
      <w:bookmarkEnd w:id="499"/>
      <w:bookmarkEnd w:id="501"/>
    </w:p>
    <w:p w14:paraId="3F3D4E75" w14:textId="0855A090" w:rsidR="009B435E" w:rsidRPr="001F4CC2" w:rsidRDefault="001F45C2" w:rsidP="0083267E">
      <w:pPr>
        <w:pStyle w:val="Nagwek2"/>
      </w:pPr>
      <w:bookmarkStart w:id="502" w:name="_Toc128879289"/>
      <w:r w:rsidRPr="001F4CC2">
        <w:t xml:space="preserve">4.1. </w:t>
      </w:r>
      <w:r w:rsidR="009B435E" w:rsidRPr="001F4CC2">
        <w:t>Wprowadzenie</w:t>
      </w:r>
      <w:bookmarkEnd w:id="502"/>
    </w:p>
    <w:p w14:paraId="4CCBD946" w14:textId="0651F996" w:rsidR="009B435E" w:rsidRPr="001F4CC2" w:rsidRDefault="00FD44AC" w:rsidP="00E303CB">
      <w:pPr>
        <w:spacing w:before="30" w:line="360" w:lineRule="auto"/>
        <w:jc w:val="both"/>
        <w:rPr>
          <w:rFonts w:ascii="Times New Roman" w:hAnsi="Times New Roman"/>
          <w:color w:val="000000" w:themeColor="text1"/>
          <w:sz w:val="24"/>
          <w:rPrChange w:id="503"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504"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505" w:author="wersja poprawiona" w:date="2023-04-03T01:59:00Z">
            <w:rPr>
              <w:rFonts w:ascii="Times New Roman" w:hAnsi="Times New Roman"/>
              <w:sz w:val="24"/>
            </w:rPr>
          </w:rPrChange>
        </w:rPr>
        <w:t xml:space="preserve">Parametry w </w:t>
      </w:r>
      <w:r w:rsidR="00DA4064" w:rsidRPr="001F4CC2">
        <w:rPr>
          <w:rFonts w:ascii="Times New Roman" w:hAnsi="Times New Roman"/>
          <w:color w:val="000000" w:themeColor="text1"/>
          <w:sz w:val="24"/>
          <w:rPrChange w:id="506" w:author="wersja poprawiona" w:date="2023-04-03T01:59:00Z">
            <w:rPr>
              <w:rFonts w:ascii="Times New Roman" w:hAnsi="Times New Roman"/>
              <w:sz w:val="24"/>
            </w:rPr>
          </w:rPrChange>
        </w:rPr>
        <w:t>szklarniach</w:t>
      </w:r>
      <w:r w:rsidRPr="001F4CC2">
        <w:rPr>
          <w:rFonts w:ascii="Times New Roman" w:hAnsi="Times New Roman"/>
          <w:color w:val="000000" w:themeColor="text1"/>
          <w:sz w:val="24"/>
          <w:rPrChange w:id="507" w:author="wersja poprawiona" w:date="2023-04-03T01:59:00Z">
            <w:rPr>
              <w:rFonts w:ascii="Times New Roman" w:hAnsi="Times New Roman"/>
              <w:sz w:val="24"/>
            </w:rPr>
          </w:rPrChange>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Pr="001F4CC2" w:rsidRDefault="00FD44AC" w:rsidP="00E303CB">
      <w:pPr>
        <w:spacing w:before="30" w:line="360" w:lineRule="auto"/>
        <w:ind w:firstLine="708"/>
        <w:jc w:val="both"/>
        <w:rPr>
          <w:rFonts w:ascii="Times New Roman" w:hAnsi="Times New Roman"/>
          <w:color w:val="000000" w:themeColor="text1"/>
          <w:sz w:val="24"/>
          <w:rPrChange w:id="50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09" w:author="wersja poprawiona" w:date="2023-04-03T01:59:00Z">
            <w:rPr>
              <w:rFonts w:ascii="Times New Roman" w:hAnsi="Times New Roman"/>
              <w:sz w:val="24"/>
            </w:rPr>
          </w:rPrChange>
        </w:rPr>
        <w:t>Zastosowanie takiego rozwiązania w średnich i małych gospodarstwach, a tym bardziej w przydomowych szklarniach jest nieopłacalne. Z tego powodu w niektórych uprawach nie stosuje się żadnych urządzeń pomiarowych</w:t>
      </w:r>
      <w:r w:rsidR="00621DA5" w:rsidRPr="001F4CC2">
        <w:rPr>
          <w:rFonts w:ascii="Times New Roman" w:hAnsi="Times New Roman"/>
          <w:color w:val="000000" w:themeColor="text1"/>
          <w:sz w:val="24"/>
          <w:rPrChange w:id="510" w:author="wersja poprawiona" w:date="2023-04-03T01:59:00Z">
            <w:rPr>
              <w:rFonts w:ascii="Times New Roman" w:hAnsi="Times New Roman"/>
              <w:sz w:val="24"/>
            </w:rPr>
          </w:rPrChange>
        </w:rPr>
        <w:t>, zdane są one na ludzkie zmysły.</w:t>
      </w:r>
    </w:p>
    <w:p w14:paraId="5EC7BA2E" w14:textId="7C670B4F" w:rsidR="00FD44AC" w:rsidRPr="001F4CC2" w:rsidRDefault="00621DA5" w:rsidP="00E303CB">
      <w:pPr>
        <w:spacing w:before="30" w:line="360" w:lineRule="auto"/>
        <w:ind w:firstLine="708"/>
        <w:jc w:val="both"/>
        <w:rPr>
          <w:rFonts w:ascii="Times New Roman" w:hAnsi="Times New Roman"/>
          <w:color w:val="000000" w:themeColor="text1"/>
          <w:sz w:val="24"/>
          <w:rPrChange w:id="51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12" w:author="wersja poprawiona" w:date="2023-04-03T01:59:00Z">
            <w:rPr>
              <w:rFonts w:ascii="Times New Roman" w:hAnsi="Times New Roman"/>
              <w:sz w:val="24"/>
            </w:rPr>
          </w:rPrChange>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1F4CC2" w:rsidRDefault="009B435E" w:rsidP="00E303CB">
      <w:pPr>
        <w:spacing w:before="30" w:line="360" w:lineRule="auto"/>
        <w:ind w:firstLine="708"/>
        <w:jc w:val="both"/>
        <w:rPr>
          <w:rFonts w:ascii="Times New Roman" w:hAnsi="Times New Roman"/>
          <w:color w:val="000000" w:themeColor="text1"/>
          <w:sz w:val="24"/>
          <w:rPrChange w:id="51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14" w:author="wersja poprawiona" w:date="2023-04-03T01:59:00Z">
            <w:rPr>
              <w:rFonts w:ascii="Times New Roman" w:hAnsi="Times New Roman"/>
              <w:sz w:val="24"/>
            </w:rPr>
          </w:rPrChange>
        </w:rPr>
        <w:t xml:space="preserve">Aby zautomatyzować proces pomiarowy powstała cała gałąź urządzeń pomiarowych przeznaczonych do badania mikroklimatu z wykorzystaniem sieci bezprzewodowych. Firmy produkujące takie urządzenia stosują różne </w:t>
      </w:r>
      <w:r w:rsidR="00D41940" w:rsidRPr="001F4CC2">
        <w:rPr>
          <w:rFonts w:ascii="Times New Roman" w:hAnsi="Times New Roman"/>
          <w:color w:val="000000" w:themeColor="text1"/>
          <w:sz w:val="24"/>
          <w:rPrChange w:id="515" w:author="wersja poprawiona" w:date="2023-04-03T01:59:00Z">
            <w:rPr>
              <w:rFonts w:ascii="Times New Roman" w:hAnsi="Times New Roman"/>
              <w:sz w:val="24"/>
            </w:rPr>
          </w:rPrChange>
        </w:rPr>
        <w:t>podejścia do komunikacji bezprzewodowej.</w:t>
      </w:r>
    </w:p>
    <w:p w14:paraId="45551AE9" w14:textId="40CAF790" w:rsidR="00AD67EF" w:rsidRPr="001F4CC2" w:rsidRDefault="001F45C2" w:rsidP="0083267E">
      <w:pPr>
        <w:pStyle w:val="Nagwek2"/>
      </w:pPr>
      <w:bookmarkStart w:id="516" w:name="_Toc128879290"/>
      <w:r w:rsidRPr="001F4CC2">
        <w:t>4.2. Przegląd urządzeń pomiarowych przeznaczonych do automatyzacji pomiarów w szklarni</w:t>
      </w:r>
      <w:bookmarkEnd w:id="516"/>
    </w:p>
    <w:p w14:paraId="08168CB8" w14:textId="27B282C9" w:rsidR="00DA4064" w:rsidRPr="001F4CC2" w:rsidRDefault="00DA4064" w:rsidP="00E303CB">
      <w:pPr>
        <w:spacing w:before="30" w:line="360" w:lineRule="auto"/>
        <w:jc w:val="both"/>
        <w:rPr>
          <w:rFonts w:ascii="Times New Roman" w:hAnsi="Times New Roman"/>
          <w:color w:val="000000" w:themeColor="text1"/>
          <w:sz w:val="24"/>
          <w:rPrChange w:id="517"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18" w:author="wersja poprawiona" w:date="2023-04-03T01:59:00Z">
            <w:rPr>
              <w:rFonts w:ascii="Times New Roman" w:hAnsi="Times New Roman"/>
              <w:sz w:val="24"/>
            </w:rPr>
          </w:rPrChange>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299DD5FC" w:rsidR="00DA4064" w:rsidRPr="001F4CC2" w:rsidRDefault="00DA4064" w:rsidP="00E303CB">
      <w:pPr>
        <w:spacing w:before="30" w:line="360" w:lineRule="auto"/>
        <w:jc w:val="both"/>
        <w:rPr>
          <w:rFonts w:ascii="Times New Roman" w:hAnsi="Times New Roman"/>
          <w:color w:val="000000" w:themeColor="text1"/>
          <w:sz w:val="24"/>
          <w:rPrChange w:id="51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20" w:author="wersja poprawiona" w:date="2023-04-03T01:59:00Z">
            <w:rPr>
              <w:rFonts w:ascii="Times New Roman" w:hAnsi="Times New Roman"/>
              <w:sz w:val="24"/>
            </w:rPr>
          </w:rPrChange>
        </w:rPr>
        <w:tab/>
        <w:t xml:space="preserve">Firma Aranet stworzyła swój własny ekosystem </w:t>
      </w:r>
      <w:r w:rsidR="00162033" w:rsidRPr="001F4CC2">
        <w:rPr>
          <w:rFonts w:ascii="Times New Roman" w:hAnsi="Times New Roman"/>
          <w:color w:val="000000" w:themeColor="text1"/>
          <w:sz w:val="24"/>
          <w:rPrChange w:id="521" w:author="wersja poprawiona" w:date="2023-04-03T01:59:00Z">
            <w:rPr>
              <w:rFonts w:ascii="Times New Roman" w:hAnsi="Times New Roman"/>
              <w:sz w:val="24"/>
            </w:rPr>
          </w:rPrChange>
        </w:rPr>
        <w:t>pomiarowy</w:t>
      </w:r>
      <w:r w:rsidR="002977FC" w:rsidRPr="001F4CC2">
        <w:rPr>
          <w:rFonts w:ascii="Times New Roman" w:hAnsi="Times New Roman"/>
          <w:color w:val="000000" w:themeColor="text1"/>
          <w:sz w:val="24"/>
          <w:rPrChange w:id="522" w:author="wersja poprawiona" w:date="2023-04-03T01:59:00Z">
            <w:rPr>
              <w:rFonts w:ascii="Times New Roman" w:hAnsi="Times New Roman"/>
              <w:sz w:val="24"/>
            </w:rPr>
          </w:rPrChange>
        </w:rPr>
        <w:t xml:space="preserve"> (</w:t>
      </w:r>
      <w:r w:rsidR="002977FC" w:rsidRPr="001F4CC2">
        <w:rPr>
          <w:rFonts w:ascii="Times New Roman" w:hAnsi="Times New Roman"/>
          <w:i/>
          <w:color w:val="000000" w:themeColor="text1"/>
          <w:sz w:val="24"/>
          <w:rPrChange w:id="523" w:author="wersja poprawiona" w:date="2023-04-03T01:59:00Z">
            <w:rPr>
              <w:rFonts w:ascii="Times New Roman" w:hAnsi="Times New Roman"/>
              <w:i/>
              <w:sz w:val="24"/>
            </w:rPr>
          </w:rPrChange>
        </w:rPr>
        <w:t>Rys.4</w:t>
      </w:r>
      <w:del w:id="524" w:author="wersja poprawiona" w:date="2023-04-03T01:59:00Z">
        <w:r w:rsidR="002977FC" w:rsidRPr="002977FC">
          <w:rPr>
            <w:rFonts w:ascii="Times New Roman" w:hAnsi="Times New Roman" w:cs="Times New Roman"/>
            <w:i/>
            <w:iCs/>
            <w:sz w:val="24"/>
            <w:szCs w:val="24"/>
          </w:rPr>
          <w:delText>.2</w:delText>
        </w:r>
      </w:del>
      <w:r w:rsidR="002977FC" w:rsidRPr="001F4CC2">
        <w:rPr>
          <w:rFonts w:ascii="Times New Roman" w:hAnsi="Times New Roman"/>
          <w:i/>
          <w:color w:val="000000" w:themeColor="text1"/>
          <w:sz w:val="24"/>
          <w:rPrChange w:id="525" w:author="wersja poprawiona" w:date="2023-04-03T01:59:00Z">
            <w:rPr>
              <w:rFonts w:ascii="Times New Roman" w:hAnsi="Times New Roman"/>
              <w:i/>
              <w:sz w:val="24"/>
            </w:rPr>
          </w:rPrChange>
        </w:rPr>
        <w:t>.1</w:t>
      </w:r>
      <w:r w:rsidR="002977FC" w:rsidRPr="001F4CC2">
        <w:rPr>
          <w:rFonts w:ascii="Times New Roman" w:hAnsi="Times New Roman"/>
          <w:color w:val="000000" w:themeColor="text1"/>
          <w:sz w:val="24"/>
          <w:rPrChange w:id="526" w:author="wersja poprawiona" w:date="2023-04-03T01:59:00Z">
            <w:rPr>
              <w:rFonts w:ascii="Times New Roman" w:hAnsi="Times New Roman"/>
              <w:sz w:val="24"/>
            </w:rPr>
          </w:rPrChange>
        </w:rPr>
        <w:t>)</w:t>
      </w:r>
      <w:r w:rsidR="00162033" w:rsidRPr="001F4CC2">
        <w:rPr>
          <w:rFonts w:ascii="Times New Roman" w:hAnsi="Times New Roman"/>
          <w:color w:val="000000" w:themeColor="text1"/>
          <w:sz w:val="24"/>
          <w:rPrChange w:id="527" w:author="wersja poprawiona" w:date="2023-04-03T01:59:00Z">
            <w:rPr>
              <w:rFonts w:ascii="Times New Roman" w:hAnsi="Times New Roman"/>
              <w:sz w:val="24"/>
            </w:rPr>
          </w:rPrChange>
        </w:rPr>
        <w:t xml:space="preserve">,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w:t>
      </w:r>
      <w:proofErr w:type="spellStart"/>
      <w:r w:rsidR="00162033" w:rsidRPr="001F4CC2">
        <w:rPr>
          <w:rFonts w:ascii="Times New Roman" w:hAnsi="Times New Roman"/>
          <w:color w:val="000000" w:themeColor="text1"/>
          <w:sz w:val="24"/>
          <w:rPrChange w:id="528" w:author="wersja poprawiona" w:date="2023-04-03T01:59:00Z">
            <w:rPr>
              <w:rFonts w:ascii="Times New Roman" w:hAnsi="Times New Roman"/>
              <w:sz w:val="24"/>
            </w:rPr>
          </w:rPrChange>
        </w:rPr>
        <w:t>Modbus</w:t>
      </w:r>
      <w:proofErr w:type="spellEnd"/>
      <w:r w:rsidR="00162033" w:rsidRPr="001F4CC2">
        <w:rPr>
          <w:rFonts w:ascii="Times New Roman" w:hAnsi="Times New Roman"/>
          <w:color w:val="000000" w:themeColor="text1"/>
          <w:sz w:val="24"/>
          <w:rPrChange w:id="529" w:author="wersja poprawiona" w:date="2023-04-03T01:59:00Z">
            <w:rPr>
              <w:rFonts w:ascii="Times New Roman" w:hAnsi="Times New Roman"/>
              <w:sz w:val="24"/>
            </w:rPr>
          </w:rPrChange>
        </w:rPr>
        <w:t xml:space="preserve"> z możliwością konwersji na inne protokoły przy pomocy urządzeń proxy</w:t>
      </w:r>
      <w:r w:rsidR="008B337E" w:rsidRPr="001F4CC2">
        <w:rPr>
          <w:rFonts w:ascii="Times New Roman" w:hAnsi="Times New Roman"/>
          <w:color w:val="000000" w:themeColor="text1"/>
          <w:sz w:val="24"/>
          <w:rPrChange w:id="530" w:author="wersja poprawiona" w:date="2023-04-03T01:59:00Z">
            <w:rPr>
              <w:rFonts w:ascii="Times New Roman" w:hAnsi="Times New Roman"/>
              <w:sz w:val="24"/>
            </w:rPr>
          </w:rPrChange>
        </w:rPr>
        <w:t xml:space="preserve"> [3]</w:t>
      </w:r>
      <w:r w:rsidR="00162033" w:rsidRPr="001F4CC2">
        <w:rPr>
          <w:rFonts w:ascii="Times New Roman" w:hAnsi="Times New Roman"/>
          <w:color w:val="000000" w:themeColor="text1"/>
          <w:sz w:val="24"/>
          <w:rPrChange w:id="531" w:author="wersja poprawiona" w:date="2023-04-03T01:59:00Z">
            <w:rPr>
              <w:rFonts w:ascii="Times New Roman" w:hAnsi="Times New Roman"/>
              <w:sz w:val="24"/>
            </w:rPr>
          </w:rPrChange>
        </w:rPr>
        <w:t>.</w:t>
      </w:r>
    </w:p>
    <w:p w14:paraId="16E0D3D1" w14:textId="77777777" w:rsidR="001F45C2" w:rsidRPr="001F4CC2" w:rsidRDefault="001F45C2" w:rsidP="003E63CA">
      <w:pPr>
        <w:spacing w:before="30" w:line="360" w:lineRule="auto"/>
        <w:rPr>
          <w:rFonts w:ascii="Times New Roman" w:hAnsi="Times New Roman"/>
          <w:color w:val="000000" w:themeColor="text1"/>
          <w:sz w:val="24"/>
          <w:rPrChange w:id="532" w:author="wersja poprawiona" w:date="2023-04-03T01:59:00Z">
            <w:rPr>
              <w:rFonts w:ascii="Times New Roman" w:hAnsi="Times New Roman"/>
              <w:sz w:val="24"/>
            </w:rPr>
          </w:rPrChange>
        </w:rPr>
      </w:pPr>
    </w:p>
    <w:p w14:paraId="2726E476" w14:textId="77777777" w:rsidR="001E75F8" w:rsidRDefault="00DA4064" w:rsidP="00A41D6E">
      <w:pPr>
        <w:keepNext/>
        <w:spacing w:before="30" w:line="360" w:lineRule="auto"/>
        <w:jc w:val="center"/>
        <w:rPr>
          <w:del w:id="533" w:author="wersja poprawiona" w:date="2023-04-03T01:59:00Z"/>
        </w:rPr>
      </w:pPr>
      <w:del w:id="534" w:author="wersja poprawiona" w:date="2023-04-03T01:59:00Z">
        <w:r>
          <w:rPr>
            <w:noProof/>
          </w:rPr>
          <w:lastRenderedPageBreak/>
          <w:drawing>
            <wp:inline distT="0" distB="0" distL="0" distR="0" wp14:anchorId="1A175A63" wp14:editId="0CF34170">
              <wp:extent cx="5337810" cy="4093845"/>
              <wp:effectExtent l="0" t="0" r="0" b="1905"/>
              <wp:docPr id="26" name="Obraz 26" descr="Ekosystem IoT Aran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osystem IoT Aranet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7810" cy="4093845"/>
                      </a:xfrm>
                      <a:prstGeom prst="rect">
                        <a:avLst/>
                      </a:prstGeom>
                      <a:noFill/>
                      <a:ln>
                        <a:noFill/>
                      </a:ln>
                    </pic:spPr>
                  </pic:pic>
                </a:graphicData>
              </a:graphic>
            </wp:inline>
          </w:drawing>
        </w:r>
      </w:del>
    </w:p>
    <w:p w14:paraId="162BDDB0" w14:textId="151AF568" w:rsidR="001E75F8" w:rsidRPr="001F4CC2" w:rsidRDefault="004D6DDA" w:rsidP="00A41D6E">
      <w:pPr>
        <w:keepNext/>
        <w:spacing w:before="30" w:line="360" w:lineRule="auto"/>
        <w:jc w:val="center"/>
        <w:rPr>
          <w:ins w:id="535" w:author="wersja poprawiona" w:date="2023-04-03T01:59:00Z"/>
          <w:color w:val="000000" w:themeColor="text1"/>
        </w:rPr>
      </w:pPr>
      <w:ins w:id="536" w:author="wersja poprawiona" w:date="2023-04-03T01:59:00Z">
        <w:r w:rsidRPr="001F4CC2">
          <w:rPr>
            <w:color w:val="000000" w:themeColor="text1"/>
          </w:rPr>
          <w:drawing>
            <wp:inline distT="0" distB="0" distL="0" distR="0" wp14:anchorId="46455C8A" wp14:editId="7652E194">
              <wp:extent cx="4842345" cy="4205026"/>
              <wp:effectExtent l="0" t="0" r="0" b="5080"/>
              <wp:docPr id="40" name="Obraz 40" descr="Obraz zawierający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diagram&#10;&#10;Opis wygenerowany automatycznie"/>
                      <pic:cNvPicPr/>
                    </pic:nvPicPr>
                    <pic:blipFill>
                      <a:blip r:embed="rId10"/>
                      <a:stretch>
                        <a:fillRect/>
                      </a:stretch>
                    </pic:blipFill>
                    <pic:spPr>
                      <a:xfrm>
                        <a:off x="0" y="0"/>
                        <a:ext cx="4864739" cy="4224473"/>
                      </a:xfrm>
                      <a:prstGeom prst="rect">
                        <a:avLst/>
                      </a:prstGeom>
                    </pic:spPr>
                  </pic:pic>
                </a:graphicData>
              </a:graphic>
            </wp:inline>
          </w:drawing>
        </w:r>
      </w:ins>
    </w:p>
    <w:p w14:paraId="06501C89" w14:textId="6B222560" w:rsidR="00DA4064" w:rsidRPr="001F4CC2" w:rsidRDefault="001E75F8" w:rsidP="00A41D6E">
      <w:pPr>
        <w:pStyle w:val="Legenda"/>
        <w:jc w:val="center"/>
        <w:rPr>
          <w:rFonts w:ascii="Times New Roman" w:hAnsi="Times New Roman"/>
          <w:color w:val="000000" w:themeColor="text1"/>
          <w:sz w:val="24"/>
          <w:rPrChange w:id="537" w:author="wersja poprawiona" w:date="2023-04-03T01:59:00Z">
            <w:rPr>
              <w:rFonts w:ascii="Times New Roman" w:hAnsi="Times New Roman"/>
              <w:sz w:val="24"/>
            </w:rPr>
          </w:rPrChange>
        </w:rPr>
      </w:pPr>
      <w:r w:rsidRPr="001F4CC2">
        <w:rPr>
          <w:color w:val="000000" w:themeColor="text1"/>
          <w:rPrChange w:id="538" w:author="wersja poprawiona" w:date="2023-04-03T01:59:00Z">
            <w:rPr/>
          </w:rPrChange>
        </w:rPr>
        <w:t xml:space="preserve">Rys. </w:t>
      </w:r>
      <w:r w:rsidR="00A41D6E" w:rsidRPr="001F4CC2">
        <w:rPr>
          <w:color w:val="000000" w:themeColor="text1"/>
          <w:rPrChange w:id="539" w:author="wersja poprawiona" w:date="2023-04-03T01:59:00Z">
            <w:rPr/>
          </w:rPrChange>
        </w:rPr>
        <w:t>4.</w:t>
      </w:r>
      <w:del w:id="540" w:author="wersja poprawiona" w:date="2023-04-03T01:59:00Z">
        <w:r w:rsidR="00A41D6E">
          <w:delText>2.</w:delText>
        </w:r>
      </w:del>
      <w:r w:rsidR="00A41D6E" w:rsidRPr="001F4CC2">
        <w:rPr>
          <w:color w:val="000000" w:themeColor="text1"/>
          <w:rPrChange w:id="541" w:author="wersja poprawiona" w:date="2023-04-03T01:59:00Z">
            <w:rPr/>
          </w:rPrChange>
        </w:rPr>
        <w:t>1. Schemat ekosystemu Aranet IOT</w:t>
      </w:r>
      <w:r w:rsidR="004D6DDA" w:rsidRPr="001F4CC2">
        <w:rPr>
          <w:color w:val="000000" w:themeColor="text1"/>
          <w:rPrChange w:id="542" w:author="wersja poprawiona" w:date="2023-04-03T01:59:00Z">
            <w:rPr/>
          </w:rPrChange>
        </w:rPr>
        <w:t xml:space="preserve"> </w:t>
      </w:r>
      <w:ins w:id="543" w:author="wersja poprawiona" w:date="2023-04-03T01:59:00Z">
        <w:r w:rsidR="004D6DDA" w:rsidRPr="001F4CC2">
          <w:rPr>
            <w:color w:val="000000" w:themeColor="text1"/>
          </w:rPr>
          <w:t>[3].</w:t>
        </w:r>
      </w:ins>
    </w:p>
    <w:p w14:paraId="29E8B809" w14:textId="04359AC9" w:rsidR="00B475E2" w:rsidRPr="001F4CC2" w:rsidRDefault="00162033" w:rsidP="00AF3F45">
      <w:pPr>
        <w:spacing w:before="30" w:line="360" w:lineRule="auto"/>
        <w:rPr>
          <w:rFonts w:ascii="Times New Roman" w:hAnsi="Times New Roman"/>
          <w:color w:val="000000" w:themeColor="text1"/>
          <w:sz w:val="24"/>
          <w:rPrChange w:id="544"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45" w:author="wersja poprawiona" w:date="2023-04-03T01:59:00Z">
            <w:rPr>
              <w:rFonts w:ascii="Times New Roman" w:hAnsi="Times New Roman"/>
              <w:sz w:val="24"/>
            </w:rPr>
          </w:rPrChange>
        </w:rPr>
        <w:lastRenderedPageBreak/>
        <w:tab/>
      </w:r>
    </w:p>
    <w:p w14:paraId="1800BCDA" w14:textId="77777777" w:rsidR="00B475E2" w:rsidRDefault="00B475E2">
      <w:pPr>
        <w:rPr>
          <w:del w:id="546" w:author="wersja poprawiona" w:date="2023-04-03T01:59:00Z"/>
          <w:rFonts w:ascii="Times New Roman" w:hAnsi="Times New Roman" w:cs="Times New Roman"/>
          <w:sz w:val="24"/>
          <w:szCs w:val="24"/>
        </w:rPr>
      </w:pPr>
      <w:del w:id="547" w:author="wersja poprawiona" w:date="2023-04-03T01:59:00Z">
        <w:r>
          <w:rPr>
            <w:rFonts w:ascii="Times New Roman" w:hAnsi="Times New Roman" w:cs="Times New Roman"/>
            <w:sz w:val="24"/>
            <w:szCs w:val="24"/>
          </w:rPr>
          <w:br w:type="page"/>
        </w:r>
      </w:del>
    </w:p>
    <w:p w14:paraId="7628BA08" w14:textId="6F59BD1A" w:rsidR="00162033" w:rsidRPr="001F4CC2" w:rsidRDefault="00162033" w:rsidP="00E303CB">
      <w:pPr>
        <w:spacing w:before="30" w:line="360" w:lineRule="auto"/>
        <w:ind w:firstLine="708"/>
        <w:jc w:val="both"/>
        <w:rPr>
          <w:rFonts w:ascii="Times New Roman" w:hAnsi="Times New Roman"/>
          <w:color w:val="000000" w:themeColor="text1"/>
          <w:sz w:val="24"/>
          <w:rPrChange w:id="54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49" w:author="wersja poprawiona" w:date="2023-04-03T01:59:00Z">
            <w:rPr>
              <w:rFonts w:ascii="Times New Roman" w:hAnsi="Times New Roman"/>
              <w:sz w:val="24"/>
            </w:rPr>
          </w:rPrChange>
        </w:rPr>
        <w:lastRenderedPageBreak/>
        <w:t xml:space="preserve">Urządzenia pomiarowe firmy Aranet w zależności od wersji pozwalają na monitorowanie takich parametrów, jak wilgotność i temperatura powietrza, wilgotność i </w:t>
      </w:r>
      <w:proofErr w:type="spellStart"/>
      <w:r w:rsidRPr="001F4CC2">
        <w:rPr>
          <w:rFonts w:ascii="Times New Roman" w:hAnsi="Times New Roman"/>
          <w:color w:val="000000" w:themeColor="text1"/>
          <w:sz w:val="24"/>
          <w:rPrChange w:id="550" w:author="wersja poprawiona" w:date="2023-04-03T01:59:00Z">
            <w:rPr>
              <w:rFonts w:ascii="Times New Roman" w:hAnsi="Times New Roman"/>
              <w:sz w:val="24"/>
            </w:rPr>
          </w:rPrChange>
        </w:rPr>
        <w:t>pH</w:t>
      </w:r>
      <w:proofErr w:type="spellEnd"/>
      <w:r w:rsidRPr="001F4CC2">
        <w:rPr>
          <w:rFonts w:ascii="Times New Roman" w:hAnsi="Times New Roman"/>
          <w:color w:val="000000" w:themeColor="text1"/>
          <w:sz w:val="24"/>
          <w:rPrChange w:id="551" w:author="wersja poprawiona" w:date="2023-04-03T01:59:00Z">
            <w:rPr>
              <w:rFonts w:ascii="Times New Roman" w:hAnsi="Times New Roman"/>
              <w:sz w:val="24"/>
            </w:rPr>
          </w:rPrChange>
        </w:rPr>
        <w:t xml:space="preserve"> gleby, stężenie CO</w:t>
      </w:r>
      <w:r w:rsidRPr="001F4CC2">
        <w:rPr>
          <w:rFonts w:ascii="Times New Roman" w:hAnsi="Times New Roman"/>
          <w:color w:val="000000" w:themeColor="text1"/>
          <w:sz w:val="24"/>
          <w:vertAlign w:val="subscript"/>
          <w:rPrChange w:id="552" w:author="wersja poprawiona" w:date="2023-04-03T01:59:00Z">
            <w:rPr>
              <w:rFonts w:ascii="Times New Roman" w:hAnsi="Times New Roman"/>
              <w:sz w:val="24"/>
            </w:rPr>
          </w:rPrChange>
        </w:rPr>
        <w:t>2</w:t>
      </w:r>
      <w:r w:rsidRPr="001F4CC2">
        <w:rPr>
          <w:rFonts w:ascii="Times New Roman" w:hAnsi="Times New Roman"/>
          <w:color w:val="000000" w:themeColor="text1"/>
          <w:sz w:val="24"/>
          <w:rPrChange w:id="553" w:author="wersja poprawiona" w:date="2023-04-03T01:59:00Z">
            <w:rPr>
              <w:rFonts w:ascii="Times New Roman" w:hAnsi="Times New Roman"/>
              <w:sz w:val="24"/>
            </w:rPr>
          </w:rPrChange>
        </w:rPr>
        <w:t xml:space="preserve">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sidRPr="001F4CC2">
        <w:rPr>
          <w:rFonts w:ascii="Times New Roman" w:hAnsi="Times New Roman"/>
          <w:color w:val="000000" w:themeColor="text1"/>
          <w:sz w:val="24"/>
          <w:rPrChange w:id="554" w:author="wersja poprawiona" w:date="2023-04-03T01:59:00Z">
            <w:rPr>
              <w:rFonts w:ascii="Times New Roman" w:hAnsi="Times New Roman"/>
              <w:sz w:val="24"/>
            </w:rPr>
          </w:rPrChange>
        </w:rPr>
        <w:t>3500 zł</w:t>
      </w:r>
      <w:r w:rsidR="002977FC" w:rsidRPr="001F4CC2">
        <w:rPr>
          <w:rFonts w:ascii="Times New Roman" w:hAnsi="Times New Roman"/>
          <w:color w:val="000000" w:themeColor="text1"/>
          <w:sz w:val="24"/>
          <w:rPrChange w:id="555" w:author="wersja poprawiona" w:date="2023-04-03T01:59:00Z">
            <w:rPr>
              <w:rFonts w:ascii="Times New Roman" w:hAnsi="Times New Roman"/>
              <w:sz w:val="24"/>
            </w:rPr>
          </w:rPrChange>
        </w:rPr>
        <w:t xml:space="preserve"> (</w:t>
      </w:r>
      <w:r w:rsidR="002977FC" w:rsidRPr="001F4CC2">
        <w:rPr>
          <w:rFonts w:ascii="Times New Roman" w:hAnsi="Times New Roman"/>
          <w:i/>
          <w:color w:val="000000" w:themeColor="text1"/>
          <w:sz w:val="24"/>
          <w:rPrChange w:id="556" w:author="wersja poprawiona" w:date="2023-04-03T01:59:00Z">
            <w:rPr>
              <w:rFonts w:ascii="Times New Roman" w:hAnsi="Times New Roman"/>
              <w:i/>
              <w:sz w:val="24"/>
            </w:rPr>
          </w:rPrChange>
        </w:rPr>
        <w:t>Rys. 4</w:t>
      </w:r>
      <w:del w:id="557" w:author="wersja poprawiona" w:date="2023-04-03T01:59:00Z">
        <w:r w:rsidR="002977FC">
          <w:rPr>
            <w:rFonts w:ascii="Times New Roman" w:hAnsi="Times New Roman" w:cs="Times New Roman"/>
            <w:i/>
            <w:iCs/>
            <w:sz w:val="24"/>
            <w:szCs w:val="24"/>
          </w:rPr>
          <w:delText>.2</w:delText>
        </w:r>
      </w:del>
      <w:r w:rsidR="002977FC" w:rsidRPr="001F4CC2">
        <w:rPr>
          <w:rFonts w:ascii="Times New Roman" w:hAnsi="Times New Roman"/>
          <w:i/>
          <w:color w:val="000000" w:themeColor="text1"/>
          <w:sz w:val="24"/>
          <w:rPrChange w:id="558" w:author="wersja poprawiona" w:date="2023-04-03T01:59:00Z">
            <w:rPr>
              <w:rFonts w:ascii="Times New Roman" w:hAnsi="Times New Roman"/>
              <w:i/>
              <w:sz w:val="24"/>
            </w:rPr>
          </w:rPrChange>
        </w:rPr>
        <w:t>.2</w:t>
      </w:r>
      <w:r w:rsidR="002977FC" w:rsidRPr="001F4CC2">
        <w:rPr>
          <w:rFonts w:ascii="Times New Roman" w:hAnsi="Times New Roman"/>
          <w:color w:val="000000" w:themeColor="text1"/>
          <w:sz w:val="24"/>
          <w:rPrChange w:id="559" w:author="wersja poprawiona" w:date="2023-04-03T01:59:00Z">
            <w:rPr>
              <w:rFonts w:ascii="Times New Roman" w:hAnsi="Times New Roman"/>
              <w:sz w:val="24"/>
            </w:rPr>
          </w:rPrChange>
        </w:rPr>
        <w:t>)</w:t>
      </w:r>
      <w:r w:rsidR="008B337E" w:rsidRPr="001F4CC2">
        <w:rPr>
          <w:rFonts w:ascii="Times New Roman" w:hAnsi="Times New Roman"/>
          <w:color w:val="000000" w:themeColor="text1"/>
          <w:sz w:val="24"/>
          <w:rPrChange w:id="560" w:author="wersja poprawiona" w:date="2023-04-03T01:59:00Z">
            <w:rPr>
              <w:rFonts w:ascii="Times New Roman" w:hAnsi="Times New Roman"/>
              <w:sz w:val="24"/>
            </w:rPr>
          </w:rPrChange>
        </w:rPr>
        <w:t xml:space="preserve"> [3]</w:t>
      </w:r>
      <w:r w:rsidR="009D36B9" w:rsidRPr="001F4CC2">
        <w:rPr>
          <w:rFonts w:ascii="Times New Roman" w:hAnsi="Times New Roman"/>
          <w:color w:val="000000" w:themeColor="text1"/>
          <w:sz w:val="24"/>
          <w:rPrChange w:id="561" w:author="wersja poprawiona" w:date="2023-04-03T01:59:00Z">
            <w:rPr>
              <w:rFonts w:ascii="Times New Roman" w:hAnsi="Times New Roman"/>
              <w:sz w:val="24"/>
            </w:rPr>
          </w:rPrChange>
        </w:rPr>
        <w:t>.</w:t>
      </w:r>
    </w:p>
    <w:p w14:paraId="60B87A57" w14:textId="77777777" w:rsidR="001E75F8" w:rsidRDefault="009D36B9" w:rsidP="00A41D6E">
      <w:pPr>
        <w:keepNext/>
        <w:spacing w:before="30" w:line="360" w:lineRule="auto"/>
        <w:jc w:val="center"/>
        <w:rPr>
          <w:del w:id="562" w:author="wersja poprawiona" w:date="2023-04-03T01:59:00Z"/>
        </w:rPr>
      </w:pPr>
      <w:del w:id="563" w:author="wersja poprawiona" w:date="2023-04-03T01:59:00Z">
        <w:r>
          <w:rPr>
            <w:noProof/>
          </w:rPr>
          <w:lastRenderedPageBreak/>
          <w:drawing>
            <wp:inline distT="0" distB="0" distL="0" distR="0" wp14:anchorId="203A4B07" wp14:editId="775D02D6">
              <wp:extent cx="5709920" cy="5709920"/>
              <wp:effectExtent l="0" t="0" r="5080" b="5080"/>
              <wp:docPr id="11" name="Obraz 11"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del>
    </w:p>
    <w:p w14:paraId="73BB71DD" w14:textId="77777777" w:rsidR="001E75F8" w:rsidRPr="001F4CC2" w:rsidRDefault="009D36B9" w:rsidP="00A41D6E">
      <w:pPr>
        <w:keepNext/>
        <w:spacing w:before="30" w:line="360" w:lineRule="auto"/>
        <w:jc w:val="center"/>
        <w:rPr>
          <w:ins w:id="564" w:author="wersja poprawiona" w:date="2023-04-03T01:59:00Z"/>
          <w:color w:val="000000" w:themeColor="text1"/>
        </w:rPr>
      </w:pPr>
      <w:ins w:id="565" w:author="wersja poprawiona" w:date="2023-04-03T01:59:00Z">
        <w:r w:rsidRPr="001F4CC2">
          <w:rPr>
            <w:noProof/>
            <w:color w:val="000000" w:themeColor="text1"/>
          </w:rPr>
          <w:lastRenderedPageBreak/>
          <w:drawing>
            <wp:inline distT="0" distB="0" distL="0" distR="0" wp14:anchorId="0F480A0E" wp14:editId="00AE179A">
              <wp:extent cx="4423144" cy="4423144"/>
              <wp:effectExtent l="0" t="0" r="0" b="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5535" cy="4425535"/>
                      </a:xfrm>
                      <a:prstGeom prst="rect">
                        <a:avLst/>
                      </a:prstGeom>
                      <a:noFill/>
                      <a:ln>
                        <a:noFill/>
                      </a:ln>
                    </pic:spPr>
                  </pic:pic>
                </a:graphicData>
              </a:graphic>
            </wp:inline>
          </w:drawing>
        </w:r>
      </w:ins>
    </w:p>
    <w:p w14:paraId="1323E091" w14:textId="4642CDE4" w:rsidR="009D36B9" w:rsidRPr="001F4CC2" w:rsidRDefault="001E75F8" w:rsidP="00A41D6E">
      <w:pPr>
        <w:pStyle w:val="Legenda"/>
        <w:jc w:val="center"/>
        <w:rPr>
          <w:rFonts w:ascii="Times New Roman" w:hAnsi="Times New Roman"/>
          <w:color w:val="000000" w:themeColor="text1"/>
          <w:sz w:val="24"/>
          <w:rPrChange w:id="566" w:author="wersja poprawiona" w:date="2023-04-03T01:59:00Z">
            <w:rPr>
              <w:rFonts w:ascii="Times New Roman" w:hAnsi="Times New Roman"/>
              <w:sz w:val="24"/>
            </w:rPr>
          </w:rPrChange>
        </w:rPr>
      </w:pPr>
      <w:r w:rsidRPr="001F4CC2">
        <w:rPr>
          <w:color w:val="000000" w:themeColor="text1"/>
          <w:rPrChange w:id="567" w:author="wersja poprawiona" w:date="2023-04-03T01:59:00Z">
            <w:rPr/>
          </w:rPrChange>
        </w:rPr>
        <w:t xml:space="preserve">Rys. </w:t>
      </w:r>
      <w:r w:rsidR="00A41D6E" w:rsidRPr="001F4CC2">
        <w:rPr>
          <w:color w:val="000000" w:themeColor="text1"/>
          <w:rPrChange w:id="568" w:author="wersja poprawiona" w:date="2023-04-03T01:59:00Z">
            <w:rPr/>
          </w:rPrChange>
        </w:rPr>
        <w:t>4.2.</w:t>
      </w:r>
      <w:del w:id="569" w:author="wersja poprawiona" w:date="2023-04-03T01:59:00Z">
        <w:r w:rsidR="00A41D6E">
          <w:delText>2.</w:delText>
        </w:r>
      </w:del>
      <w:r w:rsidR="00A41D6E" w:rsidRPr="001F4CC2">
        <w:rPr>
          <w:color w:val="000000" w:themeColor="text1"/>
          <w:rPrChange w:id="570" w:author="wersja poprawiona" w:date="2023-04-03T01:59:00Z">
            <w:rPr/>
          </w:rPrChange>
        </w:rPr>
        <w:t xml:space="preserve"> Podstawowy czujnik firmy Aranet wraz ze stacją bazową</w:t>
      </w:r>
      <w:ins w:id="571" w:author="wersja poprawiona" w:date="2023-04-03T01:59:00Z">
        <w:r w:rsidR="004D6DDA" w:rsidRPr="001F4CC2">
          <w:rPr>
            <w:color w:val="000000" w:themeColor="text1"/>
          </w:rPr>
          <w:t xml:space="preserve"> [3].</w:t>
        </w:r>
      </w:ins>
    </w:p>
    <w:p w14:paraId="027E7798" w14:textId="381DF47A" w:rsidR="00B475E2" w:rsidRPr="001F4CC2" w:rsidRDefault="009D36B9" w:rsidP="00AF3F45">
      <w:pPr>
        <w:spacing w:before="30" w:line="360" w:lineRule="auto"/>
        <w:rPr>
          <w:rFonts w:ascii="Times New Roman" w:hAnsi="Times New Roman"/>
          <w:color w:val="000000" w:themeColor="text1"/>
          <w:sz w:val="24"/>
          <w:rPrChange w:id="57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73" w:author="wersja poprawiona" w:date="2023-04-03T01:59:00Z">
            <w:rPr>
              <w:rFonts w:ascii="Times New Roman" w:hAnsi="Times New Roman"/>
              <w:sz w:val="24"/>
            </w:rPr>
          </w:rPrChange>
        </w:rPr>
        <w:tab/>
      </w:r>
    </w:p>
    <w:p w14:paraId="0BE1914D" w14:textId="77777777" w:rsidR="00B475E2" w:rsidRDefault="00B475E2">
      <w:pPr>
        <w:rPr>
          <w:del w:id="574" w:author="wersja poprawiona" w:date="2023-04-03T01:59:00Z"/>
          <w:rFonts w:ascii="Times New Roman" w:hAnsi="Times New Roman" w:cs="Times New Roman"/>
          <w:sz w:val="24"/>
          <w:szCs w:val="24"/>
        </w:rPr>
      </w:pPr>
      <w:del w:id="575" w:author="wersja poprawiona" w:date="2023-04-03T01:59:00Z">
        <w:r>
          <w:rPr>
            <w:rFonts w:ascii="Times New Roman" w:hAnsi="Times New Roman" w:cs="Times New Roman"/>
            <w:sz w:val="24"/>
            <w:szCs w:val="24"/>
          </w:rPr>
          <w:br w:type="page"/>
        </w:r>
      </w:del>
    </w:p>
    <w:p w14:paraId="4A247092" w14:textId="6095CEA8" w:rsidR="009D36B9" w:rsidRPr="001F4CC2" w:rsidRDefault="009D36B9" w:rsidP="00E303CB">
      <w:pPr>
        <w:spacing w:before="30" w:line="360" w:lineRule="auto"/>
        <w:ind w:firstLine="708"/>
        <w:jc w:val="both"/>
        <w:rPr>
          <w:rFonts w:ascii="Times New Roman" w:hAnsi="Times New Roman"/>
          <w:color w:val="000000" w:themeColor="text1"/>
          <w:sz w:val="24"/>
          <w:rPrChange w:id="57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77" w:author="wersja poprawiona" w:date="2023-04-03T01:59:00Z">
            <w:rPr>
              <w:rFonts w:ascii="Times New Roman" w:hAnsi="Times New Roman"/>
              <w:sz w:val="24"/>
            </w:rPr>
          </w:rPrChange>
        </w:rPr>
        <w:lastRenderedPageBreak/>
        <w:t>Tańszą alternatywą jest produkt firmy UbiBot – urządzenie WS1 PRO</w:t>
      </w:r>
      <w:r w:rsidR="00CA547E" w:rsidRPr="001F4CC2">
        <w:rPr>
          <w:rFonts w:ascii="Times New Roman" w:hAnsi="Times New Roman"/>
          <w:color w:val="000000" w:themeColor="text1"/>
          <w:sz w:val="24"/>
          <w:rPrChange w:id="578" w:author="wersja poprawiona" w:date="2023-04-03T01:59:00Z">
            <w:rPr>
              <w:rFonts w:ascii="Times New Roman" w:hAnsi="Times New Roman"/>
              <w:sz w:val="24"/>
            </w:rPr>
          </w:rPrChange>
        </w:rPr>
        <w:t xml:space="preserve"> </w:t>
      </w:r>
      <w:proofErr w:type="spellStart"/>
      <w:r w:rsidR="00A561B0" w:rsidRPr="001F4CC2">
        <w:rPr>
          <w:rFonts w:ascii="Times New Roman" w:hAnsi="Times New Roman"/>
          <w:color w:val="000000" w:themeColor="text1"/>
          <w:sz w:val="24"/>
          <w:rPrChange w:id="579" w:author="wersja poprawiona" w:date="2023-04-03T01:59:00Z">
            <w:rPr>
              <w:rFonts w:ascii="Times New Roman" w:hAnsi="Times New Roman"/>
              <w:sz w:val="24"/>
            </w:rPr>
          </w:rPrChange>
        </w:rPr>
        <w:t>WiFi</w:t>
      </w:r>
      <w:proofErr w:type="spellEnd"/>
      <w:r w:rsidR="00CA547E" w:rsidRPr="001F4CC2">
        <w:rPr>
          <w:rFonts w:ascii="Times New Roman" w:hAnsi="Times New Roman"/>
          <w:color w:val="000000" w:themeColor="text1"/>
          <w:sz w:val="24"/>
          <w:rPrChange w:id="580" w:author="wersja poprawiona" w:date="2023-04-03T01:59:00Z">
            <w:rPr>
              <w:rFonts w:ascii="Times New Roman" w:hAnsi="Times New Roman"/>
              <w:sz w:val="24"/>
            </w:rPr>
          </w:rPrChange>
        </w:rPr>
        <w:t xml:space="preserve"> LTE</w:t>
      </w:r>
      <w:r w:rsidRPr="001F4CC2">
        <w:rPr>
          <w:rFonts w:ascii="Times New Roman" w:hAnsi="Times New Roman"/>
          <w:color w:val="000000" w:themeColor="text1"/>
          <w:sz w:val="24"/>
          <w:rPrChange w:id="581" w:author="wersja poprawiona" w:date="2023-04-03T01:59:00Z">
            <w:rPr>
              <w:rFonts w:ascii="Times New Roman" w:hAnsi="Times New Roman"/>
              <w:sz w:val="24"/>
            </w:rPr>
          </w:rPrChange>
        </w:rPr>
        <w:t xml:space="preserve"> oferuje możliwość wykonywania pomiarów temperatury i wilgotności powietrza oraz nasłonecznienia.</w:t>
      </w:r>
    </w:p>
    <w:p w14:paraId="753A92BF" w14:textId="678FF8E8" w:rsidR="009D36B9" w:rsidRPr="001F4CC2" w:rsidRDefault="009D36B9" w:rsidP="00E303CB">
      <w:pPr>
        <w:spacing w:before="30" w:line="360" w:lineRule="auto"/>
        <w:jc w:val="both"/>
        <w:rPr>
          <w:rFonts w:ascii="Times New Roman" w:hAnsi="Times New Roman"/>
          <w:color w:val="000000" w:themeColor="text1"/>
          <w:sz w:val="24"/>
          <w:rPrChange w:id="58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83" w:author="wersja poprawiona" w:date="2023-04-03T01:59:00Z">
            <w:rPr>
              <w:rFonts w:ascii="Times New Roman" w:hAnsi="Times New Roman"/>
              <w:sz w:val="24"/>
            </w:rPr>
          </w:rPrChange>
        </w:rPr>
        <w:tab/>
        <w:t>Urządzenie</w:t>
      </w:r>
      <w:r w:rsidR="002977FC" w:rsidRPr="001F4CC2">
        <w:rPr>
          <w:rFonts w:ascii="Times New Roman" w:hAnsi="Times New Roman"/>
          <w:color w:val="000000" w:themeColor="text1"/>
          <w:sz w:val="24"/>
          <w:rPrChange w:id="584" w:author="wersja poprawiona" w:date="2023-04-03T01:59:00Z">
            <w:rPr>
              <w:rFonts w:ascii="Times New Roman" w:hAnsi="Times New Roman"/>
              <w:sz w:val="24"/>
            </w:rPr>
          </w:rPrChange>
        </w:rPr>
        <w:t xml:space="preserve"> przedstawione na </w:t>
      </w:r>
      <w:r w:rsidR="002977FC" w:rsidRPr="001F4CC2">
        <w:rPr>
          <w:rFonts w:ascii="Times New Roman" w:hAnsi="Times New Roman"/>
          <w:i/>
          <w:color w:val="000000" w:themeColor="text1"/>
          <w:sz w:val="24"/>
          <w:rPrChange w:id="585" w:author="wersja poprawiona" w:date="2023-04-03T01:59:00Z">
            <w:rPr>
              <w:rFonts w:ascii="Times New Roman" w:hAnsi="Times New Roman"/>
              <w:i/>
              <w:sz w:val="24"/>
            </w:rPr>
          </w:rPrChange>
        </w:rPr>
        <w:t>Rys. 4</w:t>
      </w:r>
      <w:del w:id="586" w:author="wersja poprawiona" w:date="2023-04-03T01:59:00Z">
        <w:r w:rsidR="002977FC">
          <w:rPr>
            <w:rFonts w:ascii="Times New Roman" w:hAnsi="Times New Roman" w:cs="Times New Roman"/>
            <w:i/>
            <w:iCs/>
            <w:sz w:val="24"/>
            <w:szCs w:val="24"/>
          </w:rPr>
          <w:delText>.2</w:delText>
        </w:r>
      </w:del>
      <w:r w:rsidR="002977FC" w:rsidRPr="001F4CC2">
        <w:rPr>
          <w:rFonts w:ascii="Times New Roman" w:hAnsi="Times New Roman"/>
          <w:i/>
          <w:color w:val="000000" w:themeColor="text1"/>
          <w:sz w:val="24"/>
          <w:rPrChange w:id="587" w:author="wersja poprawiona" w:date="2023-04-03T01:59:00Z">
            <w:rPr>
              <w:rFonts w:ascii="Times New Roman" w:hAnsi="Times New Roman"/>
              <w:i/>
              <w:sz w:val="24"/>
            </w:rPr>
          </w:rPrChange>
        </w:rPr>
        <w:t>.3.</w:t>
      </w:r>
      <w:r w:rsidRPr="001F4CC2">
        <w:rPr>
          <w:rFonts w:ascii="Times New Roman" w:hAnsi="Times New Roman"/>
          <w:color w:val="000000" w:themeColor="text1"/>
          <w:sz w:val="24"/>
          <w:rPrChange w:id="588" w:author="wersja poprawiona" w:date="2023-04-03T01:59:00Z">
            <w:rPr>
              <w:rFonts w:ascii="Times New Roman" w:hAnsi="Times New Roman"/>
              <w:sz w:val="24"/>
            </w:rPr>
          </w:rPrChange>
        </w:rPr>
        <w:t xml:space="preserve"> ma postać stacji bazowej z wbudowanym ekranem. Pozwala na odczyt parametrów będąc w obiekcie oraz dzięki zaimplementowanej łączności bezprzewodowej pozwala na zdalny dostęp do danych </w:t>
      </w:r>
      <w:r w:rsidR="007D318C" w:rsidRPr="001F4CC2">
        <w:rPr>
          <w:rFonts w:ascii="Times New Roman" w:hAnsi="Times New Roman"/>
          <w:color w:val="000000" w:themeColor="text1"/>
          <w:sz w:val="24"/>
          <w:rPrChange w:id="589" w:author="wersja poprawiona" w:date="2023-04-03T01:59:00Z">
            <w:rPr>
              <w:rFonts w:ascii="Times New Roman" w:hAnsi="Times New Roman"/>
              <w:sz w:val="24"/>
            </w:rPr>
          </w:rPrChange>
        </w:rPr>
        <w:t>pomiarowych.</w:t>
      </w:r>
      <w:r w:rsidR="00CA547E" w:rsidRPr="001F4CC2">
        <w:rPr>
          <w:rFonts w:ascii="Times New Roman" w:hAnsi="Times New Roman"/>
          <w:color w:val="000000" w:themeColor="text1"/>
          <w:sz w:val="24"/>
          <w:rPrChange w:id="590" w:author="wersja poprawiona" w:date="2023-04-03T01:59:00Z">
            <w:rPr>
              <w:rFonts w:ascii="Times New Roman" w:hAnsi="Times New Roman"/>
              <w:sz w:val="24"/>
            </w:rPr>
          </w:rPrChange>
        </w:rPr>
        <w:t xml:space="preserve"> </w:t>
      </w:r>
      <w:r w:rsidRPr="001F4CC2">
        <w:rPr>
          <w:rFonts w:ascii="Times New Roman" w:hAnsi="Times New Roman"/>
          <w:color w:val="000000" w:themeColor="text1"/>
          <w:sz w:val="24"/>
          <w:rPrChange w:id="591" w:author="wersja poprawiona" w:date="2023-04-03T01:59:00Z">
            <w:rPr>
              <w:rFonts w:ascii="Times New Roman" w:hAnsi="Times New Roman"/>
              <w:sz w:val="24"/>
            </w:rPr>
          </w:rPrChange>
        </w:rPr>
        <w:t>Producent przewidział możliwość rozbudowy urządzenia o zewnętrzne czujniki podłączane do portów stacji bazowej</w:t>
      </w:r>
      <w:r w:rsidR="008B337E" w:rsidRPr="001F4CC2">
        <w:rPr>
          <w:rFonts w:ascii="Times New Roman" w:hAnsi="Times New Roman"/>
          <w:color w:val="000000" w:themeColor="text1"/>
          <w:sz w:val="24"/>
          <w:rPrChange w:id="592" w:author="wersja poprawiona" w:date="2023-04-03T01:59:00Z">
            <w:rPr>
              <w:rFonts w:ascii="Times New Roman" w:hAnsi="Times New Roman"/>
              <w:sz w:val="24"/>
            </w:rPr>
          </w:rPrChange>
        </w:rPr>
        <w:t xml:space="preserve"> [4]</w:t>
      </w:r>
      <w:r w:rsidRPr="001F4CC2">
        <w:rPr>
          <w:rFonts w:ascii="Times New Roman" w:hAnsi="Times New Roman"/>
          <w:color w:val="000000" w:themeColor="text1"/>
          <w:sz w:val="24"/>
          <w:rPrChange w:id="593" w:author="wersja poprawiona" w:date="2023-04-03T01:59:00Z">
            <w:rPr>
              <w:rFonts w:ascii="Times New Roman" w:hAnsi="Times New Roman"/>
              <w:sz w:val="24"/>
            </w:rPr>
          </w:rPrChange>
        </w:rPr>
        <w:t xml:space="preserve">. </w:t>
      </w:r>
    </w:p>
    <w:p w14:paraId="18B8C6DF" w14:textId="10887706" w:rsidR="00CA547E" w:rsidRPr="001F4CC2" w:rsidRDefault="00CA547E" w:rsidP="00E303CB">
      <w:pPr>
        <w:spacing w:before="30" w:line="360" w:lineRule="auto"/>
        <w:jc w:val="both"/>
        <w:rPr>
          <w:rFonts w:ascii="Times New Roman" w:hAnsi="Times New Roman"/>
          <w:color w:val="000000" w:themeColor="text1"/>
          <w:sz w:val="24"/>
          <w:rPrChange w:id="594" w:author="wersja poprawiona" w:date="2023-04-03T01:59:00Z">
            <w:rPr>
              <w:rFonts w:ascii="Times New Roman" w:hAnsi="Times New Roman"/>
              <w:sz w:val="24"/>
            </w:rPr>
          </w:rPrChange>
        </w:rPr>
      </w:pPr>
      <w:r w:rsidRPr="001F4CC2">
        <w:rPr>
          <w:rFonts w:ascii="Times New Roman" w:hAnsi="Times New Roman"/>
          <w:color w:val="000000" w:themeColor="text1"/>
          <w:sz w:val="24"/>
          <w:rPrChange w:id="595" w:author="wersja poprawiona" w:date="2023-04-03T01:59:00Z">
            <w:rPr>
              <w:rFonts w:ascii="Times New Roman" w:hAnsi="Times New Roman"/>
              <w:sz w:val="24"/>
            </w:rPr>
          </w:rPrChange>
        </w:rPr>
        <w:tab/>
        <w:t>Koszt stacji bazowej firmy UbiBot to około 1000 zł.</w:t>
      </w:r>
    </w:p>
    <w:p w14:paraId="194CD67E" w14:textId="77777777" w:rsidR="001E75F8" w:rsidRDefault="009D36B9" w:rsidP="00A41D6E">
      <w:pPr>
        <w:keepNext/>
        <w:spacing w:before="30" w:line="360" w:lineRule="auto"/>
        <w:jc w:val="center"/>
        <w:rPr>
          <w:del w:id="596" w:author="wersja poprawiona" w:date="2023-04-03T01:59:00Z"/>
        </w:rPr>
      </w:pPr>
      <w:del w:id="597" w:author="wersja poprawiona" w:date="2023-04-03T01:59:00Z">
        <w:r>
          <w:rPr>
            <w:noProof/>
          </w:rPr>
          <w:lastRenderedPageBreak/>
          <w:drawing>
            <wp:inline distT="0" distB="0" distL="0" distR="0" wp14:anchorId="33CD5D11" wp14:editId="68781EFA">
              <wp:extent cx="5760720" cy="5760720"/>
              <wp:effectExtent l="0" t="0" r="0" b="0"/>
              <wp:docPr id="38" name="Obraz 38"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del>
    </w:p>
    <w:p w14:paraId="29F5769A" w14:textId="77777777" w:rsidR="001E75F8" w:rsidRPr="001F4CC2" w:rsidRDefault="009D36B9" w:rsidP="00A41D6E">
      <w:pPr>
        <w:keepNext/>
        <w:spacing w:before="30" w:line="360" w:lineRule="auto"/>
        <w:jc w:val="center"/>
        <w:rPr>
          <w:ins w:id="598" w:author="wersja poprawiona" w:date="2023-04-03T01:59:00Z"/>
          <w:color w:val="000000" w:themeColor="text1"/>
        </w:rPr>
      </w:pPr>
      <w:ins w:id="599" w:author="wersja poprawiona" w:date="2023-04-03T01:59:00Z">
        <w:r w:rsidRPr="001F4CC2">
          <w:rPr>
            <w:noProof/>
            <w:color w:val="000000" w:themeColor="text1"/>
          </w:rPr>
          <w:drawing>
            <wp:inline distT="0" distB="0" distL="0" distR="0" wp14:anchorId="123CD5D2" wp14:editId="354D6E61">
              <wp:extent cx="4136344" cy="2847975"/>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rotWithShape="1">
                      <a:blip r:embed="rId12">
                        <a:extLst>
                          <a:ext uri="{28A0092B-C50C-407E-A947-70E740481C1C}">
                            <a14:useLocalDpi xmlns:a14="http://schemas.microsoft.com/office/drawing/2010/main" val="0"/>
                          </a:ext>
                        </a:extLst>
                      </a:blip>
                      <a:srcRect t="17320" b="13828"/>
                      <a:stretch/>
                    </pic:blipFill>
                    <pic:spPr bwMode="auto">
                      <a:xfrm>
                        <a:off x="0" y="0"/>
                        <a:ext cx="4142591" cy="2852276"/>
                      </a:xfrm>
                      <a:prstGeom prst="rect">
                        <a:avLst/>
                      </a:prstGeom>
                      <a:noFill/>
                      <a:ln>
                        <a:noFill/>
                      </a:ln>
                      <a:extLst>
                        <a:ext uri="{53640926-AAD7-44D8-BBD7-CCE9431645EC}">
                          <a14:shadowObscured xmlns:a14="http://schemas.microsoft.com/office/drawing/2010/main"/>
                        </a:ext>
                      </a:extLst>
                    </pic:spPr>
                  </pic:pic>
                </a:graphicData>
              </a:graphic>
            </wp:inline>
          </w:drawing>
        </w:r>
      </w:ins>
    </w:p>
    <w:p w14:paraId="356F45EF" w14:textId="634959CD" w:rsidR="009D36B9" w:rsidRPr="001F4CC2" w:rsidRDefault="001E75F8" w:rsidP="00A41D6E">
      <w:pPr>
        <w:pStyle w:val="Legenda"/>
        <w:jc w:val="center"/>
        <w:rPr>
          <w:rFonts w:ascii="Times New Roman" w:hAnsi="Times New Roman"/>
          <w:color w:val="000000" w:themeColor="text1"/>
          <w:sz w:val="24"/>
          <w:rPrChange w:id="600" w:author="wersja poprawiona" w:date="2023-04-03T01:59:00Z">
            <w:rPr>
              <w:rFonts w:ascii="Times New Roman" w:hAnsi="Times New Roman"/>
              <w:sz w:val="24"/>
            </w:rPr>
          </w:rPrChange>
        </w:rPr>
      </w:pPr>
      <w:r w:rsidRPr="001F4CC2">
        <w:rPr>
          <w:color w:val="000000" w:themeColor="text1"/>
          <w:rPrChange w:id="601" w:author="wersja poprawiona" w:date="2023-04-03T01:59:00Z">
            <w:rPr/>
          </w:rPrChange>
        </w:rPr>
        <w:lastRenderedPageBreak/>
        <w:t xml:space="preserve">Rys. </w:t>
      </w:r>
      <w:r w:rsidR="002977FC" w:rsidRPr="001F4CC2">
        <w:rPr>
          <w:color w:val="000000" w:themeColor="text1"/>
          <w:rPrChange w:id="602" w:author="wersja poprawiona" w:date="2023-04-03T01:59:00Z">
            <w:rPr/>
          </w:rPrChange>
        </w:rPr>
        <w:t>4</w:t>
      </w:r>
      <w:r w:rsidR="00A41D6E" w:rsidRPr="001F4CC2">
        <w:rPr>
          <w:color w:val="000000" w:themeColor="text1"/>
          <w:rPrChange w:id="603" w:author="wersja poprawiona" w:date="2023-04-03T01:59:00Z">
            <w:rPr/>
          </w:rPrChange>
        </w:rPr>
        <w:t>.</w:t>
      </w:r>
      <w:del w:id="604" w:author="wersja poprawiona" w:date="2023-04-03T01:59:00Z">
        <w:r w:rsidR="00A41D6E">
          <w:delText>2.</w:delText>
        </w:r>
      </w:del>
      <w:r w:rsidR="00A41D6E" w:rsidRPr="001F4CC2">
        <w:rPr>
          <w:color w:val="000000" w:themeColor="text1"/>
          <w:rPrChange w:id="605" w:author="wersja poprawiona" w:date="2023-04-03T01:59:00Z">
            <w:rPr/>
          </w:rPrChange>
        </w:rPr>
        <w:t xml:space="preserve">3. Stacja bazowa UbiBot WS1 PRO </w:t>
      </w:r>
      <w:proofErr w:type="spellStart"/>
      <w:r w:rsidR="00A41D6E" w:rsidRPr="001F4CC2">
        <w:rPr>
          <w:color w:val="000000" w:themeColor="text1"/>
          <w:rPrChange w:id="606" w:author="wersja poprawiona" w:date="2023-04-03T01:59:00Z">
            <w:rPr/>
          </w:rPrChange>
        </w:rPr>
        <w:t>WiFi</w:t>
      </w:r>
      <w:proofErr w:type="spellEnd"/>
      <w:r w:rsidR="00A41D6E" w:rsidRPr="001F4CC2">
        <w:rPr>
          <w:color w:val="000000" w:themeColor="text1"/>
          <w:rPrChange w:id="607" w:author="wersja poprawiona" w:date="2023-04-03T01:59:00Z">
            <w:rPr/>
          </w:rPrChange>
        </w:rPr>
        <w:t xml:space="preserve"> LTE</w:t>
      </w:r>
      <w:ins w:id="608" w:author="wersja poprawiona" w:date="2023-04-03T01:59:00Z">
        <w:r w:rsidR="004D6DDA" w:rsidRPr="001F4CC2">
          <w:rPr>
            <w:color w:val="000000" w:themeColor="text1"/>
          </w:rPr>
          <w:t xml:space="preserve"> [4].</w:t>
        </w:r>
      </w:ins>
    </w:p>
    <w:p w14:paraId="785CBC3C" w14:textId="77777777" w:rsidR="00CA547E" w:rsidRPr="001F4CC2" w:rsidRDefault="00CA547E" w:rsidP="00A572A2">
      <w:pPr>
        <w:spacing w:before="30" w:line="360" w:lineRule="auto"/>
        <w:rPr>
          <w:rFonts w:ascii="Times New Roman" w:hAnsi="Times New Roman"/>
          <w:color w:val="000000" w:themeColor="text1"/>
          <w:sz w:val="24"/>
          <w:rPrChange w:id="609" w:author="wersja poprawiona" w:date="2023-04-03T01:59:00Z">
            <w:rPr>
              <w:rFonts w:ascii="Times New Roman" w:hAnsi="Times New Roman"/>
              <w:sz w:val="24"/>
            </w:rPr>
          </w:rPrChange>
        </w:rPr>
      </w:pPr>
    </w:p>
    <w:p w14:paraId="1E960F12" w14:textId="1006E66A" w:rsidR="00A572A2" w:rsidRPr="001F4CC2" w:rsidRDefault="00CA547E" w:rsidP="00E303CB">
      <w:pPr>
        <w:spacing w:before="30" w:line="360" w:lineRule="auto"/>
        <w:ind w:firstLine="708"/>
        <w:jc w:val="both"/>
        <w:rPr>
          <w:rFonts w:ascii="Times New Roman" w:hAnsi="Times New Roman"/>
          <w:color w:val="000000" w:themeColor="text1"/>
          <w:sz w:val="24"/>
          <w:rPrChange w:id="61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611" w:author="wersja poprawiona" w:date="2023-04-03T01:59:00Z">
            <w:rPr>
              <w:rFonts w:ascii="Times New Roman" w:hAnsi="Times New Roman"/>
              <w:sz w:val="24"/>
            </w:rPr>
          </w:rPrChange>
        </w:rPr>
        <w:t>Firma UbiBot wyszła również naprzeciw oczekiwaniom mniej wymagających klientów. Producent w cenie około 400 zł oferuje urządzenie pomiarowe typu all-in-one</w:t>
      </w:r>
      <w:r w:rsidR="002977FC" w:rsidRPr="001F4CC2">
        <w:rPr>
          <w:rFonts w:ascii="Times New Roman" w:hAnsi="Times New Roman"/>
          <w:color w:val="000000" w:themeColor="text1"/>
          <w:sz w:val="24"/>
          <w:rPrChange w:id="612" w:author="wersja poprawiona" w:date="2023-04-03T01:59:00Z">
            <w:rPr>
              <w:rFonts w:ascii="Times New Roman" w:hAnsi="Times New Roman"/>
              <w:sz w:val="24"/>
            </w:rPr>
          </w:rPrChange>
        </w:rPr>
        <w:t xml:space="preserve"> przedstawione na </w:t>
      </w:r>
      <w:r w:rsidR="002977FC" w:rsidRPr="001F4CC2">
        <w:rPr>
          <w:rFonts w:ascii="Times New Roman" w:hAnsi="Times New Roman"/>
          <w:color w:val="000000" w:themeColor="text1"/>
          <w:sz w:val="24"/>
          <w:rPrChange w:id="613" w:author="wersja poprawiona" w:date="2023-04-03T01:59:00Z">
            <w:rPr>
              <w:rFonts w:ascii="Times New Roman" w:hAnsi="Times New Roman"/>
              <w:i/>
              <w:sz w:val="24"/>
            </w:rPr>
          </w:rPrChange>
        </w:rPr>
        <w:t>Rys. 4</w:t>
      </w:r>
      <w:del w:id="614" w:author="wersja poprawiona" w:date="2023-04-03T01:59:00Z">
        <w:r w:rsidR="002977FC">
          <w:rPr>
            <w:rFonts w:ascii="Times New Roman" w:hAnsi="Times New Roman" w:cs="Times New Roman"/>
            <w:i/>
            <w:iCs/>
            <w:sz w:val="24"/>
            <w:szCs w:val="24"/>
          </w:rPr>
          <w:delText>.2</w:delText>
        </w:r>
      </w:del>
      <w:r w:rsidR="002977FC" w:rsidRPr="001F4CC2">
        <w:rPr>
          <w:rFonts w:ascii="Times New Roman" w:hAnsi="Times New Roman"/>
          <w:color w:val="000000" w:themeColor="text1"/>
          <w:sz w:val="24"/>
          <w:rPrChange w:id="615" w:author="wersja poprawiona" w:date="2023-04-03T01:59:00Z">
            <w:rPr>
              <w:rFonts w:ascii="Times New Roman" w:hAnsi="Times New Roman"/>
              <w:i/>
              <w:sz w:val="24"/>
            </w:rPr>
          </w:rPrChange>
        </w:rPr>
        <w:t>.4.</w:t>
      </w:r>
      <w:r w:rsidRPr="001F4CC2">
        <w:rPr>
          <w:rFonts w:ascii="Times New Roman" w:hAnsi="Times New Roman"/>
          <w:color w:val="000000" w:themeColor="text1"/>
          <w:sz w:val="24"/>
          <w:rPrChange w:id="616" w:author="wersja poprawiona" w:date="2023-04-03T01:59:00Z">
            <w:rPr>
              <w:rFonts w:ascii="Times New Roman" w:hAnsi="Times New Roman"/>
              <w:sz w:val="24"/>
            </w:rPr>
          </w:rPrChange>
        </w:rPr>
        <w:t xml:space="preserve"> pozwalające na pomiar wilgotności i temperatury powietrza oraz nasłonecznienia. Urządzenie UbiBot WS1 </w:t>
      </w:r>
      <w:proofErr w:type="spellStart"/>
      <w:r w:rsidR="00A561B0" w:rsidRPr="001F4CC2">
        <w:rPr>
          <w:rFonts w:ascii="Times New Roman" w:hAnsi="Times New Roman"/>
          <w:color w:val="000000" w:themeColor="text1"/>
          <w:sz w:val="24"/>
          <w:rPrChange w:id="617" w:author="wersja poprawiona" w:date="2023-04-03T01:59:00Z">
            <w:rPr>
              <w:rFonts w:ascii="Times New Roman" w:hAnsi="Times New Roman"/>
              <w:sz w:val="24"/>
            </w:rPr>
          </w:rPrChange>
        </w:rPr>
        <w:t>WiFi</w:t>
      </w:r>
      <w:proofErr w:type="spellEnd"/>
      <w:r w:rsidRPr="001F4CC2">
        <w:rPr>
          <w:rFonts w:ascii="Times New Roman" w:hAnsi="Times New Roman"/>
          <w:color w:val="000000" w:themeColor="text1"/>
          <w:sz w:val="24"/>
          <w:rPrChange w:id="618" w:author="wersja poprawiona" w:date="2023-04-03T01:59:00Z">
            <w:rPr>
              <w:rFonts w:ascii="Times New Roman" w:hAnsi="Times New Roman"/>
              <w:sz w:val="24"/>
            </w:rPr>
          </w:rPrChange>
        </w:rPr>
        <w:t xml:space="preserve"> w porównaniu do WS1 PRO </w:t>
      </w:r>
      <w:proofErr w:type="spellStart"/>
      <w:r w:rsidRPr="001F4CC2">
        <w:rPr>
          <w:rFonts w:ascii="Times New Roman" w:hAnsi="Times New Roman"/>
          <w:color w:val="000000" w:themeColor="text1"/>
          <w:sz w:val="24"/>
          <w:rPrChange w:id="619" w:author="wersja poprawiona" w:date="2023-04-03T01:59:00Z">
            <w:rPr>
              <w:rFonts w:ascii="Times New Roman" w:hAnsi="Times New Roman"/>
              <w:sz w:val="24"/>
            </w:rPr>
          </w:rPrChange>
        </w:rPr>
        <w:t>WiFi</w:t>
      </w:r>
      <w:proofErr w:type="spellEnd"/>
      <w:r w:rsidRPr="001F4CC2">
        <w:rPr>
          <w:rFonts w:ascii="Times New Roman" w:hAnsi="Times New Roman"/>
          <w:color w:val="000000" w:themeColor="text1"/>
          <w:sz w:val="24"/>
          <w:rPrChange w:id="620" w:author="wersja poprawiona" w:date="2023-04-03T01:59:00Z">
            <w:rPr>
              <w:rFonts w:ascii="Times New Roman" w:hAnsi="Times New Roman"/>
              <w:sz w:val="24"/>
            </w:rPr>
          </w:rPrChange>
        </w:rPr>
        <w:t xml:space="preserve"> LTE zostało pozbawione wyświetlacza oraz łączności poprzez sieć komórkową.</w:t>
      </w:r>
      <w:r w:rsidR="00351ECE" w:rsidRPr="001F4CC2">
        <w:rPr>
          <w:rFonts w:ascii="Times New Roman" w:hAnsi="Times New Roman"/>
          <w:color w:val="000000" w:themeColor="text1"/>
          <w:sz w:val="24"/>
          <w:rPrChange w:id="621" w:author="wersja poprawiona" w:date="2023-04-03T01:59:00Z">
            <w:rPr>
              <w:rFonts w:ascii="Times New Roman" w:hAnsi="Times New Roman"/>
              <w:sz w:val="24"/>
            </w:rPr>
          </w:rPrChange>
        </w:rPr>
        <w:t xml:space="preserve"> Została zachowana możliwość rozbudowy o zewnętrzne sondy</w:t>
      </w:r>
      <w:r w:rsidR="008B337E" w:rsidRPr="001F4CC2">
        <w:rPr>
          <w:rFonts w:ascii="Times New Roman" w:hAnsi="Times New Roman"/>
          <w:color w:val="000000" w:themeColor="text1"/>
          <w:sz w:val="24"/>
          <w:rPrChange w:id="622" w:author="wersja poprawiona" w:date="2023-04-03T01:59:00Z">
            <w:rPr>
              <w:rFonts w:ascii="Times New Roman" w:hAnsi="Times New Roman"/>
              <w:sz w:val="24"/>
            </w:rPr>
          </w:rPrChange>
        </w:rPr>
        <w:t xml:space="preserve"> [4]</w:t>
      </w:r>
      <w:r w:rsidR="00351ECE" w:rsidRPr="001F4CC2">
        <w:rPr>
          <w:rFonts w:ascii="Times New Roman" w:hAnsi="Times New Roman"/>
          <w:color w:val="000000" w:themeColor="text1"/>
          <w:sz w:val="24"/>
          <w:rPrChange w:id="623" w:author="wersja poprawiona" w:date="2023-04-03T01:59:00Z">
            <w:rPr>
              <w:rFonts w:ascii="Times New Roman" w:hAnsi="Times New Roman"/>
              <w:sz w:val="24"/>
            </w:rPr>
          </w:rPrChange>
        </w:rPr>
        <w:t>.</w:t>
      </w:r>
    </w:p>
    <w:p w14:paraId="73C23B49" w14:textId="77777777" w:rsidR="001E75F8" w:rsidRDefault="00CA547E" w:rsidP="00A41D6E">
      <w:pPr>
        <w:keepNext/>
        <w:spacing w:before="30" w:line="360" w:lineRule="auto"/>
        <w:ind w:firstLine="708"/>
        <w:jc w:val="center"/>
        <w:rPr>
          <w:del w:id="624" w:author="wersja poprawiona" w:date="2023-04-03T01:59:00Z"/>
        </w:rPr>
      </w:pPr>
      <w:del w:id="625" w:author="wersja poprawiona" w:date="2023-04-03T01:59:00Z">
        <w:r>
          <w:rPr>
            <w:noProof/>
          </w:rPr>
          <w:lastRenderedPageBreak/>
          <w:drawing>
            <wp:inline distT="0" distB="0" distL="0" distR="0" wp14:anchorId="7D6943FF" wp14:editId="4A627DCE">
              <wp:extent cx="4210685" cy="3509010"/>
              <wp:effectExtent l="0" t="0" r="0" b="0"/>
              <wp:docPr id="42" name="Obraz 42"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0685" cy="3509010"/>
                      </a:xfrm>
                      <a:prstGeom prst="rect">
                        <a:avLst/>
                      </a:prstGeom>
                      <a:noFill/>
                      <a:ln>
                        <a:noFill/>
                      </a:ln>
                    </pic:spPr>
                  </pic:pic>
                </a:graphicData>
              </a:graphic>
            </wp:inline>
          </w:drawing>
        </w:r>
      </w:del>
    </w:p>
    <w:p w14:paraId="449FD6A5" w14:textId="77777777" w:rsidR="001E75F8" w:rsidRPr="001F4CC2" w:rsidRDefault="00CA547E" w:rsidP="00A41D6E">
      <w:pPr>
        <w:keepNext/>
        <w:spacing w:before="30" w:line="360" w:lineRule="auto"/>
        <w:ind w:firstLine="708"/>
        <w:jc w:val="center"/>
        <w:rPr>
          <w:ins w:id="626" w:author="wersja poprawiona" w:date="2023-04-03T01:59:00Z"/>
          <w:color w:val="000000" w:themeColor="text1"/>
        </w:rPr>
      </w:pPr>
      <w:ins w:id="627" w:author="wersja poprawiona" w:date="2023-04-03T01:59:00Z">
        <w:r w:rsidRPr="001F4CC2">
          <w:rPr>
            <w:noProof/>
            <w:color w:val="000000" w:themeColor="text1"/>
          </w:rPr>
          <w:drawing>
            <wp:inline distT="0" distB="0" distL="0" distR="0" wp14:anchorId="1D6CF434" wp14:editId="1B515EF5">
              <wp:extent cx="4210685" cy="2809875"/>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rotWithShape="1">
                      <a:blip r:embed="rId13">
                        <a:extLst>
                          <a:ext uri="{28A0092B-C50C-407E-A947-70E740481C1C}">
                            <a14:useLocalDpi xmlns:a14="http://schemas.microsoft.com/office/drawing/2010/main" val="0"/>
                          </a:ext>
                        </a:extLst>
                      </a:blip>
                      <a:srcRect b="19924"/>
                      <a:stretch/>
                    </pic:blipFill>
                    <pic:spPr bwMode="auto">
                      <a:xfrm>
                        <a:off x="0" y="0"/>
                        <a:ext cx="4210685" cy="280987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69E0469" w14:textId="3F811E87" w:rsidR="00CA547E" w:rsidRPr="001F4CC2" w:rsidRDefault="001E75F8" w:rsidP="00A41D6E">
      <w:pPr>
        <w:pStyle w:val="Legenda"/>
        <w:jc w:val="center"/>
        <w:rPr>
          <w:color w:val="000000" w:themeColor="text1"/>
          <w:rPrChange w:id="628" w:author="wersja poprawiona" w:date="2023-04-03T01:59:00Z">
            <w:rPr/>
          </w:rPrChange>
        </w:rPr>
      </w:pPr>
      <w:r w:rsidRPr="001F4CC2">
        <w:rPr>
          <w:color w:val="000000" w:themeColor="text1"/>
          <w:rPrChange w:id="629" w:author="wersja poprawiona" w:date="2023-04-03T01:59:00Z">
            <w:rPr/>
          </w:rPrChange>
        </w:rPr>
        <w:t xml:space="preserve">Rys. </w:t>
      </w:r>
      <w:r w:rsidR="00A41D6E" w:rsidRPr="001F4CC2">
        <w:rPr>
          <w:color w:val="000000" w:themeColor="text1"/>
          <w:rPrChange w:id="630" w:author="wersja poprawiona" w:date="2023-04-03T01:59:00Z">
            <w:rPr/>
          </w:rPrChange>
        </w:rPr>
        <w:t>4.</w:t>
      </w:r>
      <w:del w:id="631" w:author="wersja poprawiona" w:date="2023-04-03T01:59:00Z">
        <w:r w:rsidR="00A41D6E">
          <w:delText>2.</w:delText>
        </w:r>
      </w:del>
      <w:r w:rsidR="00A41D6E" w:rsidRPr="001F4CC2">
        <w:rPr>
          <w:color w:val="000000" w:themeColor="text1"/>
          <w:rPrChange w:id="632" w:author="wersja poprawiona" w:date="2023-04-03T01:59:00Z">
            <w:rPr/>
          </w:rPrChange>
        </w:rPr>
        <w:t xml:space="preserve">4. Urządzenie all-in-one UbiBot WS1 </w:t>
      </w:r>
      <w:proofErr w:type="spellStart"/>
      <w:r w:rsidR="00A41D6E" w:rsidRPr="001F4CC2">
        <w:rPr>
          <w:color w:val="000000" w:themeColor="text1"/>
          <w:rPrChange w:id="633" w:author="wersja poprawiona" w:date="2023-04-03T01:59:00Z">
            <w:rPr/>
          </w:rPrChange>
        </w:rPr>
        <w:t>WiFi</w:t>
      </w:r>
      <w:proofErr w:type="spellEnd"/>
      <w:ins w:id="634" w:author="wersja poprawiona" w:date="2023-04-03T01:59:00Z">
        <w:r w:rsidR="004D6DDA" w:rsidRPr="001F4CC2">
          <w:rPr>
            <w:color w:val="000000" w:themeColor="text1"/>
          </w:rPr>
          <w:t xml:space="preserve"> [4].</w:t>
        </w:r>
      </w:ins>
    </w:p>
    <w:p w14:paraId="2B48C84C" w14:textId="77777777" w:rsidR="00A41D6E" w:rsidRPr="001F4CC2" w:rsidRDefault="00A41D6E" w:rsidP="00A41D6E">
      <w:pPr>
        <w:rPr>
          <w:color w:val="000000" w:themeColor="text1"/>
          <w:rPrChange w:id="635" w:author="wersja poprawiona" w:date="2023-04-03T01:59:00Z">
            <w:rPr/>
          </w:rPrChange>
        </w:rPr>
      </w:pPr>
    </w:p>
    <w:p w14:paraId="4BD8B339" w14:textId="4913E376" w:rsidR="00351ECE" w:rsidRPr="001F4CC2" w:rsidRDefault="00351ECE" w:rsidP="00E303CB">
      <w:pPr>
        <w:spacing w:before="30" w:line="360" w:lineRule="auto"/>
        <w:jc w:val="both"/>
        <w:rPr>
          <w:rFonts w:ascii="Times New Roman" w:hAnsi="Times New Roman"/>
          <w:color w:val="000000" w:themeColor="text1"/>
          <w:sz w:val="24"/>
          <w:rPrChange w:id="636" w:author="wersja poprawiona" w:date="2023-04-03T01:59:00Z">
            <w:rPr>
              <w:rFonts w:ascii="Times New Roman" w:hAnsi="Times New Roman"/>
              <w:sz w:val="24"/>
            </w:rPr>
          </w:rPrChange>
        </w:rPr>
      </w:pPr>
      <w:del w:id="637" w:author="wersja poprawiona" w:date="2023-04-03T01:59:00Z">
        <w:r>
          <w:rPr>
            <w:rFonts w:ascii="Times New Roman" w:hAnsi="Times New Roman" w:cs="Times New Roman"/>
            <w:b/>
            <w:bCs/>
            <w:sz w:val="24"/>
            <w:szCs w:val="24"/>
          </w:rPr>
          <w:tab/>
        </w:r>
        <w:r>
          <w:rPr>
            <w:rFonts w:ascii="Times New Roman" w:hAnsi="Times New Roman" w:cs="Times New Roman"/>
            <w:sz w:val="24"/>
            <w:szCs w:val="24"/>
          </w:rPr>
          <w:delText>Oba</w:delText>
        </w:r>
      </w:del>
      <w:ins w:id="638" w:author="wersja poprawiona" w:date="2023-04-03T01:59:00Z">
        <w:r w:rsidRPr="001F4CC2">
          <w:rPr>
            <w:rFonts w:ascii="Times New Roman" w:hAnsi="Times New Roman" w:cs="Times New Roman"/>
            <w:b/>
            <w:bCs/>
            <w:color w:val="000000" w:themeColor="text1"/>
            <w:sz w:val="24"/>
            <w:szCs w:val="24"/>
          </w:rPr>
          <w:tab/>
        </w:r>
        <w:r w:rsidR="00DD164A" w:rsidRPr="001F4CC2">
          <w:rPr>
            <w:rFonts w:ascii="Times New Roman" w:hAnsi="Times New Roman" w:cs="Times New Roman"/>
            <w:color w:val="000000" w:themeColor="text1"/>
            <w:sz w:val="24"/>
            <w:szCs w:val="24"/>
          </w:rPr>
          <w:t>Omawiane wyżej</w:t>
        </w:r>
      </w:ins>
      <w:r w:rsidR="00DD164A" w:rsidRPr="001F4CC2">
        <w:rPr>
          <w:rFonts w:ascii="Times New Roman" w:hAnsi="Times New Roman"/>
          <w:color w:val="000000" w:themeColor="text1"/>
          <w:sz w:val="24"/>
          <w:rPrChange w:id="639" w:author="wersja poprawiona" w:date="2023-04-03T01:59:00Z">
            <w:rPr>
              <w:rFonts w:ascii="Times New Roman" w:hAnsi="Times New Roman"/>
              <w:sz w:val="24"/>
            </w:rPr>
          </w:rPrChange>
        </w:rPr>
        <w:t xml:space="preserve"> urządzenia</w:t>
      </w:r>
      <w:r w:rsidRPr="001F4CC2">
        <w:rPr>
          <w:rFonts w:ascii="Times New Roman" w:hAnsi="Times New Roman"/>
          <w:color w:val="000000" w:themeColor="text1"/>
          <w:sz w:val="24"/>
          <w:rPrChange w:id="640" w:author="wersja poprawiona" w:date="2023-04-03T01:59:00Z">
            <w:rPr>
              <w:rFonts w:ascii="Times New Roman" w:hAnsi="Times New Roman"/>
              <w:sz w:val="24"/>
            </w:rPr>
          </w:rPrChange>
        </w:rPr>
        <w:t xml:space="preserve"> firmy UbiBot, aby mieć możliwość pobierania danych przez sieć bezprzewodową, </w:t>
      </w:r>
      <w:del w:id="641" w:author="wersja poprawiona" w:date="2023-04-03T01:59:00Z">
        <w:r>
          <w:rPr>
            <w:rFonts w:ascii="Times New Roman" w:hAnsi="Times New Roman" w:cs="Times New Roman"/>
            <w:sz w:val="24"/>
            <w:szCs w:val="24"/>
          </w:rPr>
          <w:delText>wymaga</w:delText>
        </w:r>
        <w:r w:rsidR="00A95BC7">
          <w:rPr>
            <w:rFonts w:ascii="Times New Roman" w:hAnsi="Times New Roman" w:cs="Times New Roman"/>
            <w:sz w:val="24"/>
            <w:szCs w:val="24"/>
          </w:rPr>
          <w:delText>ne</w:delText>
        </w:r>
      </w:del>
      <w:ins w:id="642" w:author="wersja poprawiona" w:date="2023-04-03T01:59:00Z">
        <w:r w:rsidRPr="001F4CC2">
          <w:rPr>
            <w:rFonts w:ascii="Times New Roman" w:hAnsi="Times New Roman" w:cs="Times New Roman"/>
            <w:color w:val="000000" w:themeColor="text1"/>
            <w:sz w:val="24"/>
            <w:szCs w:val="24"/>
          </w:rPr>
          <w:t>wymaga</w:t>
        </w:r>
        <w:r w:rsidR="00DD164A" w:rsidRPr="001F4CC2">
          <w:rPr>
            <w:rFonts w:ascii="Times New Roman" w:hAnsi="Times New Roman" w:cs="Times New Roman"/>
            <w:color w:val="000000" w:themeColor="text1"/>
            <w:sz w:val="24"/>
            <w:szCs w:val="24"/>
          </w:rPr>
          <w:t>ją</w:t>
        </w:r>
      </w:ins>
      <w:r w:rsidR="00A95BC7" w:rsidRPr="001F4CC2">
        <w:rPr>
          <w:rFonts w:ascii="Times New Roman" w:hAnsi="Times New Roman"/>
          <w:color w:val="000000" w:themeColor="text1"/>
          <w:sz w:val="24"/>
          <w:rPrChange w:id="643" w:author="wersja poprawiona" w:date="2023-04-03T01:59:00Z">
            <w:rPr>
              <w:rFonts w:ascii="Times New Roman" w:hAnsi="Times New Roman"/>
              <w:sz w:val="24"/>
            </w:rPr>
          </w:rPrChange>
        </w:rPr>
        <w:t xml:space="preserve"> jest </w:t>
      </w:r>
      <w:del w:id="644" w:author="wersja poprawiona" w:date="2023-04-03T01:59:00Z">
        <w:r w:rsidR="00A95BC7">
          <w:rPr>
            <w:rFonts w:ascii="Times New Roman" w:hAnsi="Times New Roman" w:cs="Times New Roman"/>
            <w:sz w:val="24"/>
            <w:szCs w:val="24"/>
          </w:rPr>
          <w:delText>stosowanie</w:delText>
        </w:r>
      </w:del>
      <w:ins w:id="645" w:author="wersja poprawiona" w:date="2023-04-03T01:59:00Z">
        <w:r w:rsidR="00A95BC7" w:rsidRPr="001F4CC2">
          <w:rPr>
            <w:rFonts w:ascii="Times New Roman" w:hAnsi="Times New Roman" w:cs="Times New Roman"/>
            <w:color w:val="000000" w:themeColor="text1"/>
            <w:sz w:val="24"/>
            <w:szCs w:val="24"/>
          </w:rPr>
          <w:t>stosowan</w:t>
        </w:r>
        <w:r w:rsidR="00DD164A" w:rsidRPr="001F4CC2">
          <w:rPr>
            <w:rFonts w:ascii="Times New Roman" w:hAnsi="Times New Roman" w:cs="Times New Roman"/>
            <w:color w:val="000000" w:themeColor="text1"/>
            <w:sz w:val="24"/>
            <w:szCs w:val="24"/>
          </w:rPr>
          <w:t>a</w:t>
        </w:r>
      </w:ins>
      <w:r w:rsidRPr="001F4CC2">
        <w:rPr>
          <w:rFonts w:ascii="Times New Roman" w:hAnsi="Times New Roman"/>
          <w:color w:val="000000" w:themeColor="text1"/>
          <w:sz w:val="24"/>
          <w:rPrChange w:id="646" w:author="wersja poprawiona" w:date="2023-04-03T01:59:00Z">
            <w:rPr>
              <w:rFonts w:ascii="Times New Roman" w:hAnsi="Times New Roman"/>
              <w:sz w:val="24"/>
            </w:rPr>
          </w:rPrChange>
        </w:rPr>
        <w:t xml:space="preserve"> dedykowanej aplikacj</w:t>
      </w:r>
      <w:r w:rsidR="00A95BC7" w:rsidRPr="001F4CC2">
        <w:rPr>
          <w:rFonts w:ascii="Times New Roman" w:hAnsi="Times New Roman"/>
          <w:color w:val="000000" w:themeColor="text1"/>
          <w:sz w:val="24"/>
          <w:rPrChange w:id="647" w:author="wersja poprawiona" w:date="2023-04-03T01:59:00Z">
            <w:rPr>
              <w:rFonts w:ascii="Times New Roman" w:hAnsi="Times New Roman"/>
              <w:sz w:val="24"/>
            </w:rPr>
          </w:rPrChange>
        </w:rPr>
        <w:t>i oraz serwerów. Uzależnia to użytkownika od decyzji producenta, który przez to, że urządzenia nie mają otwartego budowy i oprogramowania może wyłączyć całą linię produktu z dnia na dzień</w:t>
      </w:r>
      <w:r w:rsidR="0013402C" w:rsidRPr="001F4CC2">
        <w:rPr>
          <w:rFonts w:ascii="Times New Roman" w:hAnsi="Times New Roman"/>
          <w:color w:val="000000" w:themeColor="text1"/>
          <w:sz w:val="24"/>
          <w:rPrChange w:id="648" w:author="wersja poprawiona" w:date="2023-04-03T01:59:00Z">
            <w:rPr>
              <w:rFonts w:ascii="Times New Roman" w:hAnsi="Times New Roman"/>
              <w:sz w:val="24"/>
            </w:rPr>
          </w:rPrChange>
        </w:rPr>
        <w:t xml:space="preserve"> [4]</w:t>
      </w:r>
      <w:r w:rsidR="00A95BC7" w:rsidRPr="001F4CC2">
        <w:rPr>
          <w:rFonts w:ascii="Times New Roman" w:hAnsi="Times New Roman"/>
          <w:color w:val="000000" w:themeColor="text1"/>
          <w:sz w:val="24"/>
          <w:rPrChange w:id="649" w:author="wersja poprawiona" w:date="2023-04-03T01:59:00Z">
            <w:rPr>
              <w:rFonts w:ascii="Times New Roman" w:hAnsi="Times New Roman"/>
              <w:sz w:val="24"/>
            </w:rPr>
          </w:rPrChange>
        </w:rPr>
        <w:t>.</w:t>
      </w:r>
    </w:p>
    <w:p w14:paraId="7A2B83F0" w14:textId="125D15A0" w:rsidR="00AF3F45" w:rsidRPr="001F4CC2" w:rsidRDefault="00AF3F45" w:rsidP="00E303CB">
      <w:pPr>
        <w:spacing w:before="30" w:line="360" w:lineRule="auto"/>
        <w:jc w:val="both"/>
        <w:rPr>
          <w:ins w:id="650" w:author="wersja poprawiona" w:date="2023-04-03T01:59:00Z"/>
          <w:rFonts w:ascii="Times New Roman" w:hAnsi="Times New Roman" w:cs="Times New Roman"/>
          <w:color w:val="000000" w:themeColor="text1"/>
          <w:sz w:val="24"/>
          <w:szCs w:val="24"/>
        </w:rPr>
      </w:pPr>
      <w:ins w:id="651" w:author="wersja poprawiona" w:date="2023-04-03T01:59:00Z">
        <w:r w:rsidRPr="001F4CC2">
          <w:rPr>
            <w:rFonts w:ascii="Times New Roman" w:hAnsi="Times New Roman" w:cs="Times New Roman"/>
            <w:color w:val="000000" w:themeColor="text1"/>
            <w:sz w:val="24"/>
            <w:szCs w:val="24"/>
          </w:rPr>
          <w:lastRenderedPageBreak/>
          <w:tab/>
          <w:t xml:space="preserve">Urządzenia omawiane w tym rozdziale są w stanie wykonywać pomiary, jednak producenci nie przewidzieli możliwości integracji urządzeń pomiarowych z </w:t>
        </w:r>
        <w:r w:rsidR="00FF3192" w:rsidRPr="001F4CC2">
          <w:rPr>
            <w:rFonts w:ascii="Times New Roman" w:hAnsi="Times New Roman" w:cs="Times New Roman"/>
            <w:color w:val="000000" w:themeColor="text1"/>
            <w:sz w:val="24"/>
            <w:szCs w:val="24"/>
          </w:rPr>
          <w:t>urządzeniami wykonawczymi. Nie podano informacji o tym, czy jest możliwe przesyłanie danych do komputera klimatycznego, który oprócz interpretacji wyników miałby możliwość reakcji na zmiany mikroklimatu szklarni.</w:t>
        </w:r>
        <w:r w:rsidRPr="001F4CC2">
          <w:rPr>
            <w:rFonts w:ascii="Times New Roman" w:hAnsi="Times New Roman" w:cs="Times New Roman"/>
            <w:color w:val="000000" w:themeColor="text1"/>
            <w:sz w:val="24"/>
            <w:szCs w:val="24"/>
          </w:rPr>
          <w:t xml:space="preserve"> </w:t>
        </w:r>
      </w:ins>
    </w:p>
    <w:p w14:paraId="5689C822" w14:textId="77777777" w:rsidR="00B475E2" w:rsidRPr="001F4CC2" w:rsidRDefault="00B475E2">
      <w:pPr>
        <w:rPr>
          <w:rFonts w:ascii="Times New Roman" w:hAnsi="Times New Roman"/>
          <w:b/>
          <w:color w:val="000000" w:themeColor="text1"/>
          <w:sz w:val="24"/>
          <w:rPrChange w:id="652" w:author="wersja poprawiona" w:date="2023-04-03T01:59:00Z">
            <w:rPr>
              <w:rFonts w:ascii="Times New Roman" w:hAnsi="Times New Roman"/>
              <w:b/>
              <w:sz w:val="24"/>
            </w:rPr>
          </w:rPrChange>
        </w:rPr>
      </w:pPr>
      <w:r w:rsidRPr="001F4CC2">
        <w:rPr>
          <w:rFonts w:ascii="Times New Roman" w:hAnsi="Times New Roman"/>
          <w:b/>
          <w:color w:val="000000" w:themeColor="text1"/>
          <w:sz w:val="24"/>
          <w:rPrChange w:id="653" w:author="wersja poprawiona" w:date="2023-04-03T01:59:00Z">
            <w:rPr>
              <w:rFonts w:ascii="Times New Roman" w:hAnsi="Times New Roman"/>
              <w:b/>
              <w:sz w:val="24"/>
            </w:rPr>
          </w:rPrChange>
        </w:rPr>
        <w:br w:type="page"/>
      </w:r>
    </w:p>
    <w:p w14:paraId="6224BD17" w14:textId="6718AE7F" w:rsidR="001F45C2" w:rsidRPr="001F4CC2" w:rsidRDefault="001F45C2" w:rsidP="0083267E">
      <w:pPr>
        <w:pStyle w:val="Nagwek1"/>
      </w:pPr>
      <w:bookmarkStart w:id="654" w:name="_Toc128879291"/>
      <w:r w:rsidRPr="001F4CC2">
        <w:lastRenderedPageBreak/>
        <w:t>5. Prace nad projektem urządzenia pomiarowego</w:t>
      </w:r>
      <w:bookmarkEnd w:id="654"/>
    </w:p>
    <w:p w14:paraId="5002AE50" w14:textId="52929394" w:rsidR="000A05F7" w:rsidRPr="001F4CC2" w:rsidRDefault="001F45C2" w:rsidP="0083267E">
      <w:pPr>
        <w:pStyle w:val="Nagwek2"/>
      </w:pPr>
      <w:bookmarkStart w:id="655" w:name="_Toc128879292"/>
      <w:r w:rsidRPr="001F4CC2">
        <w:t xml:space="preserve">5.1. </w:t>
      </w:r>
      <w:r w:rsidR="000A05F7" w:rsidRPr="001F4CC2">
        <w:t>Wprowadzenie</w:t>
      </w:r>
      <w:bookmarkEnd w:id="655"/>
    </w:p>
    <w:p w14:paraId="0F80B2E3" w14:textId="6C77F3D5" w:rsidR="00A95BC7" w:rsidRPr="001F4CC2" w:rsidRDefault="00351ECE" w:rsidP="00E303CB">
      <w:pPr>
        <w:spacing w:before="30" w:line="360" w:lineRule="auto"/>
        <w:jc w:val="both"/>
        <w:rPr>
          <w:rFonts w:ascii="Times New Roman" w:hAnsi="Times New Roman"/>
          <w:color w:val="000000" w:themeColor="text1"/>
          <w:sz w:val="24"/>
          <w:rPrChange w:id="656"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657" w:author="wersja poprawiona" w:date="2023-04-03T01:59:00Z">
            <w:rPr>
              <w:rFonts w:ascii="Times New Roman" w:hAnsi="Times New Roman"/>
              <w:b/>
              <w:sz w:val="24"/>
            </w:rPr>
          </w:rPrChange>
        </w:rPr>
        <w:tab/>
      </w:r>
      <w:r w:rsidR="00A95BC7" w:rsidRPr="001F4CC2">
        <w:rPr>
          <w:rFonts w:ascii="Times New Roman" w:hAnsi="Times New Roman"/>
          <w:color w:val="000000" w:themeColor="text1"/>
          <w:sz w:val="24"/>
          <w:rPrChange w:id="658" w:author="wersja poprawiona" w:date="2023-04-03T01:59:00Z">
            <w:rPr>
              <w:rFonts w:ascii="Times New Roman" w:hAnsi="Times New Roman"/>
              <w:sz w:val="24"/>
            </w:rPr>
          </w:rPrChange>
        </w:rPr>
        <w:t xml:space="preserve">Analiza rynku popularnych urządzeń pomiarowych pozwoliła na </w:t>
      </w:r>
      <w:del w:id="659" w:author="wersja poprawiona" w:date="2023-04-03T01:59:00Z">
        <w:r w:rsidR="00A95BC7">
          <w:rPr>
            <w:rFonts w:ascii="Times New Roman" w:hAnsi="Times New Roman" w:cs="Times New Roman"/>
            <w:sz w:val="24"/>
            <w:szCs w:val="24"/>
          </w:rPr>
          <w:delText>wyklarowanie tego, na jakich założeniach</w:delText>
        </w:r>
      </w:del>
      <w:ins w:id="660" w:author="wersja poprawiona" w:date="2023-04-03T01:59:00Z">
        <w:r w:rsidR="00D528ED" w:rsidRPr="001F4CC2">
          <w:rPr>
            <w:rFonts w:ascii="Times New Roman" w:hAnsi="Times New Roman" w:cs="Times New Roman"/>
            <w:color w:val="000000" w:themeColor="text1"/>
            <w:sz w:val="24"/>
            <w:szCs w:val="24"/>
          </w:rPr>
          <w:t>lepsze określenie założeń</w:t>
        </w:r>
        <w:r w:rsidR="00A95BC7" w:rsidRPr="001F4CC2">
          <w:rPr>
            <w:rFonts w:ascii="Times New Roman" w:hAnsi="Times New Roman" w:cs="Times New Roman"/>
            <w:color w:val="000000" w:themeColor="text1"/>
            <w:sz w:val="24"/>
            <w:szCs w:val="24"/>
          </w:rPr>
          <w:t>, jaki</w:t>
        </w:r>
        <w:r w:rsidR="00D528ED" w:rsidRPr="001F4CC2">
          <w:rPr>
            <w:rFonts w:ascii="Times New Roman" w:hAnsi="Times New Roman" w:cs="Times New Roman"/>
            <w:color w:val="000000" w:themeColor="text1"/>
            <w:sz w:val="24"/>
            <w:szCs w:val="24"/>
          </w:rPr>
          <w:t>e</w:t>
        </w:r>
      </w:ins>
      <w:r w:rsidR="00A95BC7" w:rsidRPr="001F4CC2">
        <w:rPr>
          <w:rFonts w:ascii="Times New Roman" w:hAnsi="Times New Roman"/>
          <w:color w:val="000000" w:themeColor="text1"/>
          <w:sz w:val="24"/>
          <w:rPrChange w:id="661" w:author="wersja poprawiona" w:date="2023-04-03T01:59:00Z">
            <w:rPr>
              <w:rFonts w:ascii="Times New Roman" w:hAnsi="Times New Roman"/>
              <w:sz w:val="24"/>
            </w:rPr>
          </w:rPrChange>
        </w:rPr>
        <w:t xml:space="preserve"> powinno </w:t>
      </w:r>
      <w:del w:id="662" w:author="wersja poprawiona" w:date="2023-04-03T01:59:00Z">
        <w:r w:rsidR="00A95BC7">
          <w:rPr>
            <w:rFonts w:ascii="Times New Roman" w:hAnsi="Times New Roman" w:cs="Times New Roman"/>
            <w:sz w:val="24"/>
            <w:szCs w:val="24"/>
          </w:rPr>
          <w:delText>opierać się</w:delText>
        </w:r>
      </w:del>
      <w:ins w:id="663" w:author="wersja poprawiona" w:date="2023-04-03T01:59:00Z">
        <w:r w:rsidR="00D528ED" w:rsidRPr="001F4CC2">
          <w:rPr>
            <w:rFonts w:ascii="Times New Roman" w:hAnsi="Times New Roman" w:cs="Times New Roman"/>
            <w:color w:val="000000" w:themeColor="text1"/>
            <w:sz w:val="24"/>
            <w:szCs w:val="24"/>
          </w:rPr>
          <w:t>spełniać</w:t>
        </w:r>
      </w:ins>
      <w:r w:rsidR="00A95BC7" w:rsidRPr="001F4CC2">
        <w:rPr>
          <w:rFonts w:ascii="Times New Roman" w:hAnsi="Times New Roman"/>
          <w:color w:val="000000" w:themeColor="text1"/>
          <w:sz w:val="24"/>
          <w:rPrChange w:id="664" w:author="wersja poprawiona" w:date="2023-04-03T01:59:00Z">
            <w:rPr>
              <w:rFonts w:ascii="Times New Roman" w:hAnsi="Times New Roman"/>
              <w:sz w:val="24"/>
            </w:rPr>
          </w:rPrChange>
        </w:rPr>
        <w:t xml:space="preserve"> przystępne cenowo urządzenie pomiarowe do wykorzystania w szklarni.</w:t>
      </w:r>
    </w:p>
    <w:p w14:paraId="51CD8CA1" w14:textId="7FE441B0" w:rsidR="00A95BC7" w:rsidRPr="001F4CC2" w:rsidRDefault="00A95BC7" w:rsidP="00E303CB">
      <w:pPr>
        <w:spacing w:before="30" w:line="360" w:lineRule="auto"/>
        <w:jc w:val="both"/>
        <w:rPr>
          <w:rFonts w:ascii="Times New Roman" w:hAnsi="Times New Roman"/>
          <w:color w:val="000000" w:themeColor="text1"/>
          <w:sz w:val="24"/>
          <w:rPrChange w:id="66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666" w:author="wersja poprawiona" w:date="2023-04-03T01:59:00Z">
            <w:rPr>
              <w:rFonts w:ascii="Times New Roman" w:hAnsi="Times New Roman"/>
              <w:sz w:val="24"/>
            </w:rPr>
          </w:rPrChange>
        </w:rPr>
        <w:tab/>
        <w:t>Część sprzętowa urządzenia powinna być otwarta (open</w:t>
      </w:r>
      <w:r w:rsidR="00B475E2" w:rsidRPr="001F4CC2">
        <w:rPr>
          <w:rFonts w:ascii="Times New Roman" w:hAnsi="Times New Roman"/>
          <w:color w:val="000000" w:themeColor="text1"/>
          <w:sz w:val="24"/>
          <w:rPrChange w:id="667" w:author="wersja poprawiona" w:date="2023-04-03T01:59:00Z">
            <w:rPr>
              <w:rFonts w:ascii="Times New Roman" w:hAnsi="Times New Roman"/>
              <w:sz w:val="24"/>
            </w:rPr>
          </w:rPrChange>
        </w:rPr>
        <w:t xml:space="preserve"> </w:t>
      </w:r>
      <w:proofErr w:type="spellStart"/>
      <w:r w:rsidR="00B475E2" w:rsidRPr="001F4CC2">
        <w:rPr>
          <w:rFonts w:ascii="Times New Roman" w:hAnsi="Times New Roman"/>
          <w:color w:val="000000" w:themeColor="text1"/>
          <w:sz w:val="24"/>
          <w:rPrChange w:id="668" w:author="wersja poprawiona" w:date="2023-04-03T01:59:00Z">
            <w:rPr>
              <w:rFonts w:ascii="Times New Roman" w:hAnsi="Times New Roman"/>
              <w:sz w:val="24"/>
            </w:rPr>
          </w:rPrChange>
        </w:rPr>
        <w:t>source</w:t>
      </w:r>
      <w:proofErr w:type="spellEnd"/>
      <w:r w:rsidRPr="001F4CC2">
        <w:rPr>
          <w:rFonts w:ascii="Times New Roman" w:hAnsi="Times New Roman"/>
          <w:color w:val="000000" w:themeColor="text1"/>
          <w:sz w:val="24"/>
          <w:rPrChange w:id="669" w:author="wersja poprawiona" w:date="2023-04-03T01:59:00Z">
            <w:rPr>
              <w:rFonts w:ascii="Times New Roman" w:hAnsi="Times New Roman"/>
              <w:sz w:val="24"/>
            </w:rPr>
          </w:rPrChange>
        </w:rPr>
        <w:t xml:space="preserve"> hardware) i oparta na łatwo dostępnych podzespołach. Umożliwi to</w:t>
      </w:r>
      <w:r w:rsidR="00B475E2" w:rsidRPr="001F4CC2">
        <w:rPr>
          <w:rFonts w:ascii="Times New Roman" w:hAnsi="Times New Roman"/>
          <w:color w:val="000000" w:themeColor="text1"/>
          <w:sz w:val="24"/>
          <w:rPrChange w:id="670" w:author="wersja poprawiona" w:date="2023-04-03T01:59:00Z">
            <w:rPr>
              <w:rFonts w:ascii="Times New Roman" w:hAnsi="Times New Roman"/>
              <w:sz w:val="24"/>
            </w:rPr>
          </w:rPrChange>
        </w:rPr>
        <w:t xml:space="preserve"> prostą naprawę w przypadku awarii któregoś z podzespołów oraz możliwość łatwego rozbudowania urządzenia o kolejne funkcjonalności przez użytkowników.</w:t>
      </w:r>
    </w:p>
    <w:p w14:paraId="61E990CA" w14:textId="50D22F6F" w:rsidR="00B475E2" w:rsidRPr="001F4CC2" w:rsidRDefault="00B475E2" w:rsidP="00E303CB">
      <w:pPr>
        <w:spacing w:before="30" w:line="360" w:lineRule="auto"/>
        <w:jc w:val="both"/>
        <w:rPr>
          <w:rFonts w:ascii="Times New Roman" w:hAnsi="Times New Roman"/>
          <w:color w:val="000000" w:themeColor="text1"/>
          <w:sz w:val="24"/>
          <w:rPrChange w:id="67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672" w:author="wersja poprawiona" w:date="2023-04-03T01:59:00Z">
            <w:rPr>
              <w:rFonts w:ascii="Times New Roman" w:hAnsi="Times New Roman"/>
              <w:sz w:val="24"/>
            </w:rPr>
          </w:rPrChange>
        </w:rPr>
        <w:tab/>
        <w:t xml:space="preserve">Część programowa powinna być oparta na zasadach open </w:t>
      </w:r>
      <w:proofErr w:type="spellStart"/>
      <w:r w:rsidRPr="001F4CC2">
        <w:rPr>
          <w:rFonts w:ascii="Times New Roman" w:hAnsi="Times New Roman"/>
          <w:color w:val="000000" w:themeColor="text1"/>
          <w:sz w:val="24"/>
          <w:rPrChange w:id="673" w:author="wersja poprawiona" w:date="2023-04-03T01:59:00Z">
            <w:rPr>
              <w:rFonts w:ascii="Times New Roman" w:hAnsi="Times New Roman"/>
              <w:sz w:val="24"/>
            </w:rPr>
          </w:rPrChange>
        </w:rPr>
        <w:t>source</w:t>
      </w:r>
      <w:proofErr w:type="spellEnd"/>
      <w:del w:id="674" w:author="wersja poprawiona" w:date="2023-04-03T01:59:00Z">
        <w:r>
          <w:rPr>
            <w:rFonts w:ascii="Times New Roman" w:hAnsi="Times New Roman" w:cs="Times New Roman"/>
            <w:sz w:val="24"/>
            <w:szCs w:val="24"/>
          </w:rPr>
          <w:delText>,</w:delText>
        </w:r>
      </w:del>
      <w:ins w:id="675" w:author="wersja poprawiona" w:date="2023-04-03T01:59:00Z">
        <w:r w:rsidR="00DD164A" w:rsidRPr="001F4CC2">
          <w:rPr>
            <w:rFonts w:ascii="Times New Roman" w:hAnsi="Times New Roman" w:cs="Times New Roman"/>
            <w:color w:val="000000" w:themeColor="text1"/>
            <w:sz w:val="24"/>
            <w:szCs w:val="24"/>
          </w:rPr>
          <w:t xml:space="preserve"> i</w:t>
        </w:r>
      </w:ins>
      <w:r w:rsidRPr="001F4CC2">
        <w:rPr>
          <w:rFonts w:ascii="Times New Roman" w:hAnsi="Times New Roman"/>
          <w:color w:val="000000" w:themeColor="text1"/>
          <w:sz w:val="24"/>
          <w:rPrChange w:id="676" w:author="wersja poprawiona" w:date="2023-04-03T01:59:00Z">
            <w:rPr>
              <w:rFonts w:ascii="Times New Roman" w:hAnsi="Times New Roman"/>
              <w:sz w:val="24"/>
            </w:rPr>
          </w:rPrChange>
        </w:rPr>
        <w:t xml:space="preserv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sidRPr="001F4CC2">
        <w:rPr>
          <w:rFonts w:ascii="Times New Roman" w:hAnsi="Times New Roman"/>
          <w:color w:val="000000" w:themeColor="text1"/>
          <w:sz w:val="24"/>
          <w:rPrChange w:id="677" w:author="wersja poprawiona" w:date="2023-04-03T01:59:00Z">
            <w:rPr>
              <w:rFonts w:ascii="Times New Roman" w:hAnsi="Times New Roman"/>
              <w:sz w:val="24"/>
            </w:rPr>
          </w:rPrChange>
        </w:rPr>
        <w:t xml:space="preserve"> Interfejs użytkownika powinien być dostępny z poziomu przeglądarki, nie może być ograniczony jedynie do aplikacji mobilnej.</w:t>
      </w:r>
    </w:p>
    <w:p w14:paraId="087957D2" w14:textId="2A72954F" w:rsidR="00D528ED" w:rsidRPr="001F4CC2" w:rsidRDefault="002B7360" w:rsidP="00D528ED">
      <w:pPr>
        <w:spacing w:before="30" w:line="360" w:lineRule="auto"/>
        <w:ind w:firstLine="708"/>
        <w:jc w:val="both"/>
        <w:rPr>
          <w:rFonts w:ascii="Times New Roman" w:hAnsi="Times New Roman"/>
          <w:color w:val="000000" w:themeColor="text1"/>
          <w:sz w:val="24"/>
          <w:rPrChange w:id="678" w:author="wersja poprawiona" w:date="2023-04-03T01:59:00Z">
            <w:rPr>
              <w:rFonts w:ascii="Times New Roman" w:hAnsi="Times New Roman"/>
              <w:sz w:val="24"/>
            </w:rPr>
          </w:rPrChange>
        </w:rPr>
        <w:pPrChange w:id="679" w:author="wersja poprawiona" w:date="2023-04-03T01:59:00Z">
          <w:pPr>
            <w:spacing w:before="30" w:line="360" w:lineRule="auto"/>
            <w:jc w:val="both"/>
          </w:pPr>
        </w:pPrChange>
      </w:pPr>
      <w:r w:rsidRPr="001F4CC2">
        <w:rPr>
          <w:rFonts w:ascii="Times New Roman" w:hAnsi="Times New Roman"/>
          <w:color w:val="000000" w:themeColor="text1"/>
          <w:sz w:val="24"/>
          <w:rPrChange w:id="680" w:author="wersja poprawiona" w:date="2023-04-03T01:59:00Z">
            <w:rPr>
              <w:rFonts w:ascii="Times New Roman" w:hAnsi="Times New Roman"/>
              <w:sz w:val="24"/>
            </w:rPr>
          </w:rPrChange>
        </w:rPr>
        <w:tab/>
        <w:t xml:space="preserve">Komunikacja sieciowa powinna </w:t>
      </w:r>
      <w:r w:rsidR="007D318C" w:rsidRPr="001F4CC2">
        <w:rPr>
          <w:rFonts w:ascii="Times New Roman" w:hAnsi="Times New Roman"/>
          <w:color w:val="000000" w:themeColor="text1"/>
          <w:sz w:val="24"/>
          <w:rPrChange w:id="681" w:author="wersja poprawiona" w:date="2023-04-03T01:59:00Z">
            <w:rPr>
              <w:rFonts w:ascii="Times New Roman" w:hAnsi="Times New Roman"/>
              <w:sz w:val="24"/>
            </w:rPr>
          </w:rPrChange>
        </w:rPr>
        <w:t>odbywać się</w:t>
      </w:r>
      <w:r w:rsidRPr="001F4CC2">
        <w:rPr>
          <w:rFonts w:ascii="Times New Roman" w:hAnsi="Times New Roman"/>
          <w:color w:val="000000" w:themeColor="text1"/>
          <w:sz w:val="24"/>
          <w:rPrChange w:id="682" w:author="wersja poprawiona" w:date="2023-04-03T01:59:00Z">
            <w:rPr>
              <w:rFonts w:ascii="Times New Roman" w:hAnsi="Times New Roman"/>
              <w:sz w:val="24"/>
            </w:rPr>
          </w:rPrChange>
        </w:rPr>
        <w:t xml:space="preserve"> z wykorzystaniem prostego w obsłudze protokołu sieciowego i nie może wymagać stosowania dodatkowych punktów komunikacyjnych</w:t>
      </w:r>
      <w:del w:id="683" w:author="wersja poprawiona" w:date="2023-04-03T01:59:00Z">
        <w:r>
          <w:rPr>
            <w:rFonts w:ascii="Times New Roman" w:hAnsi="Times New Roman" w:cs="Times New Roman"/>
            <w:sz w:val="24"/>
            <w:szCs w:val="24"/>
          </w:rPr>
          <w:delText xml:space="preserve"> – implementacja</w:delText>
        </w:r>
      </w:del>
      <w:ins w:id="684" w:author="wersja poprawiona" w:date="2023-04-03T01:59:00Z">
        <w:r w:rsidR="00DD164A"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DD164A" w:rsidRPr="001F4CC2">
          <w:rPr>
            <w:rFonts w:ascii="Times New Roman" w:hAnsi="Times New Roman" w:cs="Times New Roman"/>
            <w:color w:val="000000" w:themeColor="text1"/>
            <w:sz w:val="24"/>
            <w:szCs w:val="24"/>
          </w:rPr>
          <w:t>I</w:t>
        </w:r>
        <w:r w:rsidRPr="001F4CC2">
          <w:rPr>
            <w:rFonts w:ascii="Times New Roman" w:hAnsi="Times New Roman" w:cs="Times New Roman"/>
            <w:color w:val="000000" w:themeColor="text1"/>
            <w:sz w:val="24"/>
            <w:szCs w:val="24"/>
          </w:rPr>
          <w:t>mplementacja</w:t>
        </w:r>
      </w:ins>
      <w:r w:rsidRPr="001F4CC2">
        <w:rPr>
          <w:rFonts w:ascii="Times New Roman" w:hAnsi="Times New Roman"/>
          <w:color w:val="000000" w:themeColor="text1"/>
          <w:sz w:val="24"/>
          <w:rPrChange w:id="685" w:author="wersja poprawiona" w:date="2023-04-03T01:59:00Z">
            <w:rPr>
              <w:rFonts w:ascii="Times New Roman" w:hAnsi="Times New Roman"/>
              <w:sz w:val="24"/>
            </w:rPr>
          </w:rPrChange>
        </w:rPr>
        <w:t xml:space="preserve"> przesyłania danych musi być na poziomie urządzenia pomiarowego</w:t>
      </w:r>
      <w:ins w:id="686" w:author="wersja poprawiona" w:date="2023-04-03T01:59:00Z">
        <w:r w:rsidRPr="001F4CC2">
          <w:rPr>
            <w:rFonts w:ascii="Times New Roman" w:hAnsi="Times New Roman" w:cs="Times New Roman"/>
            <w:color w:val="000000" w:themeColor="text1"/>
            <w:sz w:val="24"/>
            <w:szCs w:val="24"/>
          </w:rPr>
          <w:t>.</w:t>
        </w:r>
        <w:r w:rsidR="00FF3192" w:rsidRPr="001F4CC2">
          <w:rPr>
            <w:rFonts w:ascii="Times New Roman" w:hAnsi="Times New Roman" w:cs="Times New Roman"/>
            <w:color w:val="000000" w:themeColor="text1"/>
            <w:sz w:val="24"/>
            <w:szCs w:val="24"/>
          </w:rPr>
          <w:t xml:space="preserve"> Przesyłane pomiary powinny móc być wykorzystane przez komputer klimatyczny.</w:t>
        </w:r>
        <w:r w:rsidR="00D528ED" w:rsidRPr="001F4CC2">
          <w:rPr>
            <w:rFonts w:ascii="Times New Roman" w:hAnsi="Times New Roman" w:cs="Times New Roman"/>
            <w:color w:val="000000" w:themeColor="text1"/>
            <w:sz w:val="24"/>
            <w:szCs w:val="24"/>
          </w:rPr>
          <w:t xml:space="preserve"> </w:t>
        </w:r>
      </w:ins>
      <w:moveToRangeStart w:id="687" w:author="wersja poprawiona" w:date="2023-04-03T01:59:00Z" w:name="move131379559"/>
      <w:moveTo w:id="688" w:author="wersja poprawiona" w:date="2023-04-03T01:59:00Z">
        <w:r w:rsidR="00D528ED" w:rsidRPr="001F4CC2">
          <w:rPr>
            <w:rFonts w:ascii="Times New Roman" w:hAnsi="Times New Roman"/>
            <w:i/>
            <w:color w:val="000000" w:themeColor="text1"/>
            <w:sz w:val="24"/>
            <w:rPrChange w:id="689" w:author="wersja poprawiona" w:date="2023-04-03T01:59:00Z">
              <w:rPr/>
            </w:rPrChange>
          </w:rPr>
          <w:t xml:space="preserve">Rys. </w:t>
        </w:r>
      </w:moveTo>
      <w:moveToRangeEnd w:id="687"/>
      <w:ins w:id="690" w:author="wersja poprawiona" w:date="2023-04-03T01:59:00Z">
        <w:r w:rsidR="00D528ED" w:rsidRPr="001F4CC2">
          <w:rPr>
            <w:rFonts w:ascii="Times New Roman" w:hAnsi="Times New Roman" w:cs="Times New Roman"/>
            <w:i/>
            <w:iCs/>
            <w:color w:val="000000" w:themeColor="text1"/>
            <w:sz w:val="24"/>
            <w:szCs w:val="24"/>
          </w:rPr>
          <w:t>5.1.</w:t>
        </w:r>
        <w:r w:rsidR="00D528ED" w:rsidRPr="001F4CC2">
          <w:rPr>
            <w:rFonts w:ascii="Times New Roman" w:hAnsi="Times New Roman" w:cs="Times New Roman"/>
            <w:color w:val="000000" w:themeColor="text1"/>
            <w:sz w:val="24"/>
            <w:szCs w:val="24"/>
          </w:rPr>
          <w:t xml:space="preserve"> w graficzny sposób przedstawia funkcjonalności, jakie zostały przewidziane w projekcie</w:t>
        </w:r>
      </w:ins>
      <w:r w:rsidR="00D528ED" w:rsidRPr="001F4CC2">
        <w:rPr>
          <w:rFonts w:ascii="Times New Roman" w:hAnsi="Times New Roman"/>
          <w:color w:val="000000" w:themeColor="text1"/>
          <w:sz w:val="24"/>
          <w:rPrChange w:id="691" w:author="wersja poprawiona" w:date="2023-04-03T01:59:00Z">
            <w:rPr>
              <w:rFonts w:ascii="Times New Roman" w:hAnsi="Times New Roman"/>
              <w:sz w:val="24"/>
            </w:rPr>
          </w:rPrChange>
        </w:rPr>
        <w:t>.</w:t>
      </w:r>
    </w:p>
    <w:p w14:paraId="08D6C554" w14:textId="77777777" w:rsidR="001E75F8" w:rsidRDefault="00D533D7" w:rsidP="001E75F8">
      <w:pPr>
        <w:keepNext/>
        <w:spacing w:before="30" w:line="360" w:lineRule="auto"/>
        <w:jc w:val="center"/>
        <w:rPr>
          <w:del w:id="692" w:author="wersja poprawiona" w:date="2023-04-03T01:59:00Z"/>
        </w:rPr>
      </w:pPr>
      <w:del w:id="693" w:author="wersja poprawiona" w:date="2023-04-03T01:59:00Z">
        <w:r>
          <w:rPr>
            <w:rFonts w:ascii="Times New Roman" w:hAnsi="Times New Roman" w:cs="Times New Roman"/>
            <w:noProof/>
            <w:sz w:val="24"/>
            <w:szCs w:val="24"/>
          </w:rPr>
          <w:lastRenderedPageBreak/>
          <w:drawing>
            <wp:inline distT="0" distB="0" distL="0" distR="0" wp14:anchorId="325CE1E3" wp14:editId="3052880C">
              <wp:extent cx="5783283" cy="2640848"/>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7471" cy="2651893"/>
                      </a:xfrm>
                      <a:prstGeom prst="rect">
                        <a:avLst/>
                      </a:prstGeom>
                      <a:noFill/>
                      <a:ln>
                        <a:noFill/>
                      </a:ln>
                    </pic:spPr>
                  </pic:pic>
                </a:graphicData>
              </a:graphic>
            </wp:inline>
          </w:drawing>
        </w:r>
      </w:del>
    </w:p>
    <w:p w14:paraId="0BDE46D8" w14:textId="163D2261" w:rsidR="001E75F8" w:rsidRPr="001F4CC2" w:rsidRDefault="00FF3192" w:rsidP="001E75F8">
      <w:pPr>
        <w:keepNext/>
        <w:spacing w:before="30" w:line="360" w:lineRule="auto"/>
        <w:jc w:val="center"/>
        <w:rPr>
          <w:ins w:id="694" w:author="wersja poprawiona" w:date="2023-04-03T01:59:00Z"/>
          <w:color w:val="000000" w:themeColor="text1"/>
        </w:rPr>
      </w:pPr>
      <w:ins w:id="695" w:author="wersja poprawiona" w:date="2023-04-03T01:59:00Z">
        <w:r w:rsidRPr="001F4CC2">
          <w:rPr>
            <w:rFonts w:ascii="Times New Roman" w:hAnsi="Times New Roman" w:cs="Times New Roman"/>
            <w:noProof/>
            <w:color w:val="000000" w:themeColor="text1"/>
            <w:sz w:val="24"/>
            <w:szCs w:val="24"/>
          </w:rPr>
          <w:drawing>
            <wp:inline distT="0" distB="0" distL="0" distR="0" wp14:anchorId="093F6CC0" wp14:editId="76A12A0B">
              <wp:extent cx="5759450" cy="23177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70"/>
                      <a:stretch/>
                    </pic:blipFill>
                    <pic:spPr bwMode="auto">
                      <a:xfrm>
                        <a:off x="0" y="0"/>
                        <a:ext cx="5759450" cy="231775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6C86AA9" w14:textId="73DAC536" w:rsidR="00D533D7" w:rsidRPr="001F4CC2" w:rsidRDefault="001E75F8" w:rsidP="007C1208">
      <w:pPr>
        <w:pStyle w:val="Legenda"/>
        <w:jc w:val="center"/>
        <w:rPr>
          <w:rFonts w:ascii="Times New Roman" w:hAnsi="Times New Roman"/>
          <w:color w:val="000000" w:themeColor="text1"/>
          <w:sz w:val="24"/>
          <w:rPrChange w:id="696" w:author="wersja poprawiona" w:date="2023-04-03T01:59:00Z">
            <w:rPr>
              <w:rFonts w:ascii="Times New Roman" w:hAnsi="Times New Roman"/>
              <w:sz w:val="24"/>
            </w:rPr>
          </w:rPrChange>
        </w:rPr>
      </w:pPr>
      <w:r w:rsidRPr="001F4CC2">
        <w:rPr>
          <w:color w:val="000000" w:themeColor="text1"/>
          <w:rPrChange w:id="697" w:author="wersja poprawiona" w:date="2023-04-03T01:59:00Z">
            <w:rPr/>
          </w:rPrChange>
        </w:rPr>
        <w:t xml:space="preserve">Rys. </w:t>
      </w:r>
      <w:r w:rsidR="00A41D6E" w:rsidRPr="001F4CC2">
        <w:rPr>
          <w:color w:val="000000" w:themeColor="text1"/>
          <w:rPrChange w:id="698" w:author="wersja poprawiona" w:date="2023-04-03T01:59:00Z">
            <w:rPr/>
          </w:rPrChange>
        </w:rPr>
        <w:t>5.1.</w:t>
      </w:r>
      <w:del w:id="699" w:author="wersja poprawiona" w:date="2023-04-03T01:59:00Z">
        <w:r w:rsidR="00A41D6E">
          <w:delText>1.</w:delText>
        </w:r>
      </w:del>
      <w:r w:rsidR="00A41D6E" w:rsidRPr="001F4CC2">
        <w:rPr>
          <w:color w:val="000000" w:themeColor="text1"/>
          <w:rPrChange w:id="700" w:author="wersja poprawiona" w:date="2023-04-03T01:59:00Z">
            <w:rPr/>
          </w:rPrChange>
        </w:rPr>
        <w:t xml:space="preserve"> Schemat </w:t>
      </w:r>
      <w:del w:id="701" w:author="wersja poprawiona" w:date="2023-04-03T01:59:00Z">
        <w:r w:rsidR="00A41D6E">
          <w:delText>ideowy</w:delText>
        </w:r>
      </w:del>
      <w:ins w:id="702" w:author="wersja poprawiona" w:date="2023-04-03T01:59:00Z">
        <w:r w:rsidR="00D528ED" w:rsidRPr="001F4CC2">
          <w:rPr>
            <w:color w:val="000000" w:themeColor="text1"/>
          </w:rPr>
          <w:t>blokowy</w:t>
        </w:r>
      </w:ins>
      <w:r w:rsidR="00A41D6E" w:rsidRPr="001F4CC2">
        <w:rPr>
          <w:color w:val="000000" w:themeColor="text1"/>
          <w:rPrChange w:id="703" w:author="wersja poprawiona" w:date="2023-04-03T01:59:00Z">
            <w:rPr/>
          </w:rPrChange>
        </w:rPr>
        <w:t xml:space="preserve"> projektu</w:t>
      </w:r>
    </w:p>
    <w:p w14:paraId="2ACCB004" w14:textId="77777777" w:rsidR="00D533D7" w:rsidRPr="001F45C2" w:rsidRDefault="002B7360" w:rsidP="001F45C2">
      <w:pPr>
        <w:spacing w:before="30" w:line="360" w:lineRule="auto"/>
        <w:rPr>
          <w:del w:id="704" w:author="wersja poprawiona" w:date="2023-04-03T01:59:00Z"/>
          <w:rFonts w:ascii="Times New Roman" w:hAnsi="Times New Roman" w:cs="Times New Roman"/>
          <w:sz w:val="24"/>
          <w:szCs w:val="24"/>
        </w:rPr>
      </w:pPr>
      <w:del w:id="705" w:author="wersja poprawiona" w:date="2023-04-03T01:59:00Z">
        <w:r>
          <w:rPr>
            <w:rFonts w:ascii="Times New Roman" w:hAnsi="Times New Roman" w:cs="Times New Roman"/>
            <w:sz w:val="24"/>
            <w:szCs w:val="24"/>
          </w:rPr>
          <w:tab/>
        </w:r>
      </w:del>
    </w:p>
    <w:p w14:paraId="7F5669F3" w14:textId="6F553B46" w:rsidR="00F30689" w:rsidRPr="001F4CC2" w:rsidRDefault="001F45C2" w:rsidP="0083267E">
      <w:pPr>
        <w:pStyle w:val="Nagwek2"/>
      </w:pPr>
      <w:bookmarkStart w:id="706" w:name="_Toc128879293"/>
      <w:r w:rsidRPr="001F4CC2">
        <w:t xml:space="preserve">5.2. </w:t>
      </w:r>
      <w:r w:rsidR="00B475E2" w:rsidRPr="001F4CC2">
        <w:t>Część sprzętowa</w:t>
      </w:r>
      <w:bookmarkEnd w:id="706"/>
    </w:p>
    <w:p w14:paraId="48AE555B" w14:textId="7240B921" w:rsidR="00B475E2" w:rsidRPr="001F4CC2" w:rsidRDefault="00D260B9" w:rsidP="00357491">
      <w:pPr>
        <w:spacing w:before="30" w:line="360" w:lineRule="auto"/>
        <w:jc w:val="both"/>
        <w:rPr>
          <w:rFonts w:ascii="Times New Roman" w:hAnsi="Times New Roman"/>
          <w:b/>
          <w:color w:val="000000" w:themeColor="text1"/>
          <w:sz w:val="24"/>
          <w:rPrChange w:id="707"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708"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709" w:author="wersja poprawiona" w:date="2023-04-03T01:59:00Z">
            <w:rPr>
              <w:rFonts w:ascii="Times New Roman" w:hAnsi="Times New Roman"/>
              <w:sz w:val="24"/>
            </w:rPr>
          </w:rPrChange>
        </w:rPr>
        <w:t xml:space="preserve">Częścią </w:t>
      </w:r>
      <w:r w:rsidR="00205EC4" w:rsidRPr="001F4CC2">
        <w:rPr>
          <w:rFonts w:ascii="Times New Roman" w:hAnsi="Times New Roman"/>
          <w:color w:val="000000" w:themeColor="text1"/>
          <w:sz w:val="24"/>
          <w:rPrChange w:id="710" w:author="wersja poprawiona" w:date="2023-04-03T01:59:00Z">
            <w:rPr>
              <w:rFonts w:ascii="Times New Roman" w:hAnsi="Times New Roman"/>
              <w:sz w:val="24"/>
            </w:rPr>
          </w:rPrChange>
        </w:rPr>
        <w:t>sprzętową</w:t>
      </w:r>
      <w:r w:rsidRPr="001F4CC2">
        <w:rPr>
          <w:rFonts w:ascii="Times New Roman" w:hAnsi="Times New Roman"/>
          <w:color w:val="000000" w:themeColor="text1"/>
          <w:sz w:val="24"/>
          <w:rPrChange w:id="711" w:author="wersja poprawiona" w:date="2023-04-03T01:59:00Z">
            <w:rPr>
              <w:rFonts w:ascii="Times New Roman" w:hAnsi="Times New Roman"/>
              <w:sz w:val="24"/>
            </w:rPr>
          </w:rPrChange>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w:t>
      </w:r>
      <w:del w:id="712" w:author="wersja poprawiona" w:date="2023-04-03T01:59:00Z">
        <w:r>
          <w:rPr>
            <w:rFonts w:ascii="Times New Roman" w:hAnsi="Times New Roman" w:cs="Times New Roman"/>
            <w:sz w:val="24"/>
            <w:szCs w:val="24"/>
          </w:rPr>
          <w:delText>ideowego</w:delText>
        </w:r>
      </w:del>
      <w:ins w:id="713" w:author="wersja poprawiona" w:date="2023-04-03T01:59:00Z">
        <w:r w:rsidR="00357491" w:rsidRPr="001F4CC2">
          <w:rPr>
            <w:rFonts w:ascii="Times New Roman" w:hAnsi="Times New Roman" w:cs="Times New Roman"/>
            <w:color w:val="000000" w:themeColor="text1"/>
            <w:sz w:val="24"/>
            <w:szCs w:val="24"/>
          </w:rPr>
          <w:t>blokoweg</w:t>
        </w:r>
        <w:r w:rsidRPr="001F4CC2">
          <w:rPr>
            <w:rFonts w:ascii="Times New Roman" w:hAnsi="Times New Roman" w:cs="Times New Roman"/>
            <w:color w:val="000000" w:themeColor="text1"/>
            <w:sz w:val="24"/>
            <w:szCs w:val="24"/>
          </w:rPr>
          <w:t>o</w:t>
        </w:r>
      </w:ins>
      <w:r w:rsidR="002977FC" w:rsidRPr="001F4CC2">
        <w:rPr>
          <w:rFonts w:ascii="Times New Roman" w:hAnsi="Times New Roman"/>
          <w:color w:val="000000" w:themeColor="text1"/>
          <w:sz w:val="24"/>
          <w:rPrChange w:id="714" w:author="wersja poprawiona" w:date="2023-04-03T01:59:00Z">
            <w:rPr>
              <w:rFonts w:ascii="Times New Roman" w:hAnsi="Times New Roman"/>
              <w:sz w:val="24"/>
            </w:rPr>
          </w:rPrChange>
        </w:rPr>
        <w:t xml:space="preserve"> przedstawionego na </w:t>
      </w:r>
      <w:r w:rsidR="002977FC" w:rsidRPr="001F4CC2">
        <w:rPr>
          <w:rFonts w:ascii="Times New Roman" w:hAnsi="Times New Roman"/>
          <w:i/>
          <w:color w:val="000000" w:themeColor="text1"/>
          <w:sz w:val="24"/>
          <w:rPrChange w:id="715" w:author="wersja poprawiona" w:date="2023-04-03T01:59:00Z">
            <w:rPr>
              <w:rFonts w:ascii="Times New Roman" w:hAnsi="Times New Roman"/>
              <w:i/>
              <w:sz w:val="24"/>
            </w:rPr>
          </w:rPrChange>
        </w:rPr>
        <w:t>Rys. 5</w:t>
      </w:r>
      <w:del w:id="716" w:author="wersja poprawiona" w:date="2023-04-03T01:59:00Z">
        <w:r w:rsidR="002977FC">
          <w:rPr>
            <w:rFonts w:ascii="Times New Roman" w:hAnsi="Times New Roman" w:cs="Times New Roman"/>
            <w:i/>
            <w:iCs/>
            <w:sz w:val="24"/>
            <w:szCs w:val="24"/>
          </w:rPr>
          <w:delText>.2</w:delText>
        </w:r>
      </w:del>
      <w:r w:rsidR="002977FC" w:rsidRPr="001F4CC2">
        <w:rPr>
          <w:rFonts w:ascii="Times New Roman" w:hAnsi="Times New Roman"/>
          <w:i/>
          <w:color w:val="000000" w:themeColor="text1"/>
          <w:sz w:val="24"/>
          <w:rPrChange w:id="717" w:author="wersja poprawiona" w:date="2023-04-03T01:59:00Z">
            <w:rPr>
              <w:rFonts w:ascii="Times New Roman" w:hAnsi="Times New Roman"/>
              <w:i/>
              <w:sz w:val="24"/>
            </w:rPr>
          </w:rPrChange>
        </w:rPr>
        <w:t>.1</w:t>
      </w:r>
      <w:r w:rsidRPr="001F4CC2">
        <w:rPr>
          <w:rFonts w:ascii="Times New Roman" w:hAnsi="Times New Roman"/>
          <w:color w:val="000000" w:themeColor="text1"/>
          <w:sz w:val="24"/>
          <w:rPrChange w:id="718" w:author="wersja poprawiona" w:date="2023-04-03T01:59:00Z">
            <w:rPr>
              <w:rFonts w:ascii="Times New Roman" w:hAnsi="Times New Roman"/>
              <w:sz w:val="24"/>
            </w:rPr>
          </w:rPrChange>
        </w:rPr>
        <w:t>.</w:t>
      </w:r>
    </w:p>
    <w:p w14:paraId="380B150F" w14:textId="77777777" w:rsidR="001E75F8" w:rsidRDefault="00351ECE" w:rsidP="001E75F8">
      <w:pPr>
        <w:keepNext/>
        <w:spacing w:before="30" w:line="360" w:lineRule="auto"/>
        <w:jc w:val="center"/>
        <w:rPr>
          <w:del w:id="719" w:author="wersja poprawiona" w:date="2023-04-03T01:59:00Z"/>
        </w:rPr>
      </w:pPr>
      <w:del w:id="720" w:author="wersja poprawiona" w:date="2023-04-03T01:59:00Z">
        <w:r>
          <w:rPr>
            <w:noProof/>
          </w:rPr>
          <w:lastRenderedPageBreak/>
          <w:drawing>
            <wp:inline distT="0" distB="0" distL="0" distR="0" wp14:anchorId="1C33B3D9" wp14:editId="068745AE">
              <wp:extent cx="5427023" cy="5231999"/>
              <wp:effectExtent l="0" t="0" r="2540" b="698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830" cy="5237598"/>
                      </a:xfrm>
                      <a:prstGeom prst="rect">
                        <a:avLst/>
                      </a:prstGeom>
                      <a:noFill/>
                      <a:ln>
                        <a:noFill/>
                      </a:ln>
                    </pic:spPr>
                  </pic:pic>
                </a:graphicData>
              </a:graphic>
            </wp:inline>
          </w:drawing>
        </w:r>
      </w:del>
    </w:p>
    <w:p w14:paraId="3414BD9C" w14:textId="77777777" w:rsidR="0080047E" w:rsidRDefault="00D528ED" w:rsidP="001E75F8">
      <w:pPr>
        <w:pStyle w:val="Legenda"/>
        <w:jc w:val="center"/>
        <w:rPr>
          <w:del w:id="721" w:author="wersja poprawiona" w:date="2023-04-03T01:59:00Z"/>
          <w:rFonts w:ascii="Times New Roman" w:hAnsi="Times New Roman" w:cs="Times New Roman"/>
          <w:sz w:val="24"/>
          <w:szCs w:val="24"/>
        </w:rPr>
      </w:pPr>
      <w:moveFromRangeStart w:id="722" w:author="wersja poprawiona" w:date="2023-04-03T01:59:00Z" w:name="move131379559"/>
      <w:moveFrom w:id="723" w:author="wersja poprawiona" w:date="2023-04-03T01:59:00Z">
        <w:r w:rsidRPr="001F4CC2">
          <w:rPr>
            <w:rFonts w:ascii="Times New Roman" w:hAnsi="Times New Roman"/>
            <w:color w:val="000000" w:themeColor="text1"/>
            <w:sz w:val="24"/>
            <w:rPrChange w:id="724" w:author="wersja poprawiona" w:date="2023-04-03T01:59:00Z">
              <w:rPr/>
            </w:rPrChange>
          </w:rPr>
          <w:t xml:space="preserve">Rys. </w:t>
        </w:r>
      </w:moveFrom>
      <w:moveFromRangeEnd w:id="722"/>
      <w:del w:id="725" w:author="wersja poprawiona" w:date="2023-04-03T01:59:00Z">
        <w:r w:rsidR="00A41D6E">
          <w:delText>5.2.1. Schemat ideowy części sprzętowej</w:delText>
        </w:r>
      </w:del>
    </w:p>
    <w:p w14:paraId="1ABAD161" w14:textId="77777777" w:rsidR="00D260B9" w:rsidRPr="00D260B9" w:rsidRDefault="00D260B9" w:rsidP="00B7139F">
      <w:pPr>
        <w:spacing w:before="30" w:line="360" w:lineRule="auto"/>
        <w:rPr>
          <w:del w:id="726" w:author="wersja poprawiona" w:date="2023-04-03T01:59:00Z"/>
          <w:rFonts w:ascii="Times New Roman" w:hAnsi="Times New Roman" w:cs="Times New Roman"/>
          <w:sz w:val="24"/>
          <w:szCs w:val="24"/>
        </w:rPr>
      </w:pPr>
    </w:p>
    <w:p w14:paraId="0BFF4990" w14:textId="77777777" w:rsidR="00B475E2" w:rsidRDefault="00B475E2">
      <w:pPr>
        <w:rPr>
          <w:del w:id="727" w:author="wersja poprawiona" w:date="2023-04-03T01:59:00Z"/>
          <w:rFonts w:ascii="Times New Roman" w:hAnsi="Times New Roman" w:cs="Times New Roman"/>
          <w:b/>
          <w:bCs/>
          <w:sz w:val="24"/>
          <w:szCs w:val="24"/>
        </w:rPr>
      </w:pPr>
      <w:del w:id="728" w:author="wersja poprawiona" w:date="2023-04-03T01:59:00Z">
        <w:r>
          <w:rPr>
            <w:rFonts w:ascii="Times New Roman" w:hAnsi="Times New Roman" w:cs="Times New Roman"/>
            <w:b/>
            <w:bCs/>
            <w:sz w:val="24"/>
            <w:szCs w:val="24"/>
          </w:rPr>
          <w:br w:type="page"/>
        </w:r>
      </w:del>
    </w:p>
    <w:p w14:paraId="45053B72" w14:textId="5BB5CC30" w:rsidR="00F30689" w:rsidRPr="001F4CC2" w:rsidRDefault="001F45C2" w:rsidP="0083267E">
      <w:pPr>
        <w:pStyle w:val="Nagwek3"/>
      </w:pPr>
      <w:bookmarkStart w:id="729" w:name="_Toc128879294"/>
      <w:r w:rsidRPr="001F4CC2">
        <w:lastRenderedPageBreak/>
        <w:t>5.2.1 Mikrokontroler</w:t>
      </w:r>
      <w:bookmarkEnd w:id="729"/>
    </w:p>
    <w:p w14:paraId="03965B95" w14:textId="68673416" w:rsidR="00E15D9C" w:rsidRPr="001F4CC2" w:rsidRDefault="00E15D9C" w:rsidP="00E303CB">
      <w:pPr>
        <w:spacing w:before="30" w:line="360" w:lineRule="auto"/>
        <w:jc w:val="both"/>
        <w:rPr>
          <w:rFonts w:ascii="Times New Roman" w:hAnsi="Times New Roman"/>
          <w:color w:val="000000" w:themeColor="text1"/>
          <w:sz w:val="24"/>
          <w:rPrChange w:id="730"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731"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732" w:author="wersja poprawiona" w:date="2023-04-03T01:59:00Z">
            <w:rPr>
              <w:rFonts w:ascii="Times New Roman" w:hAnsi="Times New Roman"/>
              <w:sz w:val="24"/>
            </w:rPr>
          </w:rPrChange>
        </w:rPr>
        <w:t>W projekcie został</w:t>
      </w:r>
      <w:r w:rsidR="002977FC" w:rsidRPr="001F4CC2">
        <w:rPr>
          <w:rFonts w:ascii="Times New Roman" w:hAnsi="Times New Roman"/>
          <w:color w:val="000000" w:themeColor="text1"/>
          <w:sz w:val="24"/>
          <w:rPrChange w:id="733" w:author="wersja poprawiona" w:date="2023-04-03T01:59:00Z">
            <w:rPr>
              <w:rFonts w:ascii="Times New Roman" w:hAnsi="Times New Roman"/>
              <w:sz w:val="24"/>
            </w:rPr>
          </w:rPrChange>
        </w:rPr>
        <w:t xml:space="preserve"> zastosowany</w:t>
      </w:r>
      <w:r w:rsidRPr="001F4CC2">
        <w:rPr>
          <w:rFonts w:ascii="Times New Roman" w:hAnsi="Times New Roman"/>
          <w:color w:val="000000" w:themeColor="text1"/>
          <w:sz w:val="24"/>
          <w:rPrChange w:id="734" w:author="wersja poprawiona" w:date="2023-04-03T01:59:00Z">
            <w:rPr>
              <w:rFonts w:ascii="Times New Roman" w:hAnsi="Times New Roman"/>
              <w:sz w:val="24"/>
            </w:rPr>
          </w:rPrChange>
        </w:rPr>
        <w:t xml:space="preserve"> </w:t>
      </w:r>
      <w:r w:rsidR="002977FC" w:rsidRPr="001F4CC2">
        <w:rPr>
          <w:rFonts w:ascii="Times New Roman" w:hAnsi="Times New Roman"/>
          <w:color w:val="000000" w:themeColor="text1"/>
          <w:sz w:val="24"/>
          <w:rPrChange w:id="735" w:author="wersja poprawiona" w:date="2023-04-03T01:59:00Z">
            <w:rPr>
              <w:rFonts w:ascii="Times New Roman" w:hAnsi="Times New Roman"/>
              <w:sz w:val="24"/>
            </w:rPr>
          </w:rPrChange>
        </w:rPr>
        <w:t xml:space="preserve">przedstawiony na </w:t>
      </w:r>
      <w:r w:rsidR="002977FC" w:rsidRPr="001F4CC2">
        <w:rPr>
          <w:rFonts w:ascii="Times New Roman" w:hAnsi="Times New Roman"/>
          <w:color w:val="000000" w:themeColor="text1"/>
          <w:sz w:val="24"/>
          <w:rPrChange w:id="736" w:author="wersja poprawiona" w:date="2023-04-03T01:59:00Z">
            <w:rPr>
              <w:rFonts w:ascii="Times New Roman" w:hAnsi="Times New Roman"/>
              <w:i/>
              <w:sz w:val="24"/>
            </w:rPr>
          </w:rPrChange>
        </w:rPr>
        <w:t>Rys 5.</w:t>
      </w:r>
      <w:r w:rsidR="008A2758" w:rsidRPr="001F4CC2">
        <w:rPr>
          <w:rFonts w:ascii="Times New Roman" w:hAnsi="Times New Roman"/>
          <w:color w:val="000000" w:themeColor="text1"/>
          <w:sz w:val="24"/>
          <w:rPrChange w:id="737" w:author="wersja poprawiona" w:date="2023-04-03T01:59:00Z">
            <w:rPr>
              <w:rFonts w:ascii="Times New Roman" w:hAnsi="Times New Roman"/>
              <w:i/>
              <w:sz w:val="24"/>
            </w:rPr>
          </w:rPrChange>
        </w:rPr>
        <w:t>2</w:t>
      </w:r>
      <w:del w:id="738" w:author="wersja poprawiona" w:date="2023-04-03T01:59:00Z">
        <w:r w:rsidR="002977FC">
          <w:rPr>
            <w:rFonts w:ascii="Times New Roman" w:hAnsi="Times New Roman" w:cs="Times New Roman"/>
            <w:i/>
            <w:iCs/>
            <w:sz w:val="24"/>
            <w:szCs w:val="24"/>
          </w:rPr>
          <w:delText>.1.1.</w:delText>
        </w:r>
      </w:del>
      <w:r w:rsidR="002977FC" w:rsidRPr="001F4CC2">
        <w:rPr>
          <w:rFonts w:ascii="Times New Roman" w:hAnsi="Times New Roman"/>
          <w:i/>
          <w:color w:val="000000" w:themeColor="text1"/>
          <w:sz w:val="24"/>
          <w:rPrChange w:id="739" w:author="wersja poprawiona" w:date="2023-04-03T01:59:00Z">
            <w:rPr>
              <w:rFonts w:ascii="Times New Roman" w:hAnsi="Times New Roman"/>
              <w:i/>
              <w:sz w:val="24"/>
            </w:rPr>
          </w:rPrChange>
        </w:rPr>
        <w:t xml:space="preserve"> </w:t>
      </w:r>
      <w:r w:rsidRPr="001F4CC2">
        <w:rPr>
          <w:rFonts w:ascii="Times New Roman" w:hAnsi="Times New Roman"/>
          <w:color w:val="000000" w:themeColor="text1"/>
          <w:sz w:val="24"/>
          <w:rPrChange w:id="740" w:author="wersja poprawiona" w:date="2023-04-03T01:59:00Z">
            <w:rPr>
              <w:rFonts w:ascii="Times New Roman" w:hAnsi="Times New Roman"/>
              <w:sz w:val="24"/>
            </w:rPr>
          </w:rPrChange>
        </w:rPr>
        <w:t xml:space="preserve">mikrokontroler ESP32 (ESP-WROOM-32). Jest to moduł wyposażony w dwurdzeniowy mikroprocesor Tensilica LX6 240 </w:t>
      </w:r>
      <w:r w:rsidR="00A561B0" w:rsidRPr="001F4CC2">
        <w:rPr>
          <w:rFonts w:ascii="Times New Roman" w:hAnsi="Times New Roman"/>
          <w:color w:val="000000" w:themeColor="text1"/>
          <w:sz w:val="24"/>
          <w:rPrChange w:id="741" w:author="wersja poprawiona" w:date="2023-04-03T01:59:00Z">
            <w:rPr>
              <w:rFonts w:ascii="Times New Roman" w:hAnsi="Times New Roman"/>
              <w:sz w:val="24"/>
            </w:rPr>
          </w:rPrChange>
        </w:rPr>
        <w:t>MHz</w:t>
      </w:r>
      <w:r w:rsidRPr="001F4CC2">
        <w:rPr>
          <w:rFonts w:ascii="Times New Roman" w:hAnsi="Times New Roman"/>
          <w:color w:val="000000" w:themeColor="text1"/>
          <w:sz w:val="24"/>
          <w:rPrChange w:id="742" w:author="wersja poprawiona" w:date="2023-04-03T01:59:00Z">
            <w:rPr>
              <w:rFonts w:ascii="Times New Roman" w:hAnsi="Times New Roman"/>
              <w:sz w:val="24"/>
            </w:rPr>
          </w:rPrChange>
        </w:rPr>
        <w:t xml:space="preserve">, 520KB SRAM, 4MB pamięci </w:t>
      </w:r>
      <w:proofErr w:type="spellStart"/>
      <w:r w:rsidRPr="001F4CC2">
        <w:rPr>
          <w:rFonts w:ascii="Times New Roman" w:hAnsi="Times New Roman"/>
          <w:color w:val="000000" w:themeColor="text1"/>
          <w:sz w:val="24"/>
          <w:rPrChange w:id="743" w:author="wersja poprawiona" w:date="2023-04-03T01:59:00Z">
            <w:rPr>
              <w:rFonts w:ascii="Times New Roman" w:hAnsi="Times New Roman"/>
              <w:sz w:val="24"/>
            </w:rPr>
          </w:rPrChange>
        </w:rPr>
        <w:t>flash</w:t>
      </w:r>
      <w:proofErr w:type="spellEnd"/>
      <w:r w:rsidRPr="001F4CC2">
        <w:rPr>
          <w:rFonts w:ascii="Times New Roman" w:hAnsi="Times New Roman"/>
          <w:color w:val="000000" w:themeColor="text1"/>
          <w:sz w:val="24"/>
          <w:rPrChange w:id="744" w:author="wersja poprawiona" w:date="2023-04-03T01:59:00Z">
            <w:rPr>
              <w:rFonts w:ascii="Times New Roman" w:hAnsi="Times New Roman"/>
              <w:sz w:val="24"/>
            </w:rPr>
          </w:rPrChange>
        </w:rPr>
        <w:t xml:space="preserve"> oraz obsługę sieci Wi-Fi oraz Bluetooth</w:t>
      </w:r>
      <w:r w:rsidR="0013402C" w:rsidRPr="001F4CC2">
        <w:rPr>
          <w:rFonts w:ascii="Times New Roman" w:hAnsi="Times New Roman"/>
          <w:color w:val="000000" w:themeColor="text1"/>
          <w:sz w:val="24"/>
          <w:rPrChange w:id="745" w:author="wersja poprawiona" w:date="2023-04-03T01:59:00Z">
            <w:rPr>
              <w:rFonts w:ascii="Times New Roman" w:hAnsi="Times New Roman"/>
              <w:sz w:val="24"/>
            </w:rPr>
          </w:rPrChange>
        </w:rPr>
        <w:t xml:space="preserve"> [5]</w:t>
      </w:r>
      <w:r w:rsidRPr="001F4CC2">
        <w:rPr>
          <w:rFonts w:ascii="Times New Roman" w:hAnsi="Times New Roman"/>
          <w:color w:val="000000" w:themeColor="text1"/>
          <w:sz w:val="24"/>
          <w:rPrChange w:id="746" w:author="wersja poprawiona" w:date="2023-04-03T01:59:00Z">
            <w:rPr>
              <w:rFonts w:ascii="Times New Roman" w:hAnsi="Times New Roman"/>
              <w:sz w:val="24"/>
            </w:rPr>
          </w:rPrChange>
        </w:rPr>
        <w:t>.</w:t>
      </w:r>
    </w:p>
    <w:p w14:paraId="5A462A59" w14:textId="77777777" w:rsidR="001E75F8" w:rsidRDefault="00E15D9C" w:rsidP="00A41D6E">
      <w:pPr>
        <w:keepNext/>
        <w:spacing w:before="30" w:line="360" w:lineRule="auto"/>
        <w:jc w:val="center"/>
        <w:rPr>
          <w:del w:id="747" w:author="wersja poprawiona" w:date="2023-04-03T01:59:00Z"/>
        </w:rPr>
      </w:pPr>
      <w:del w:id="748" w:author="wersja poprawiona" w:date="2023-04-03T01:59:00Z">
        <w:r>
          <w:rPr>
            <w:rFonts w:ascii="Times New Roman" w:hAnsi="Times New Roman" w:cs="Times New Roman"/>
            <w:noProof/>
            <w:sz w:val="24"/>
            <w:szCs w:val="24"/>
          </w:rPr>
          <w:lastRenderedPageBreak/>
          <w:drawing>
            <wp:inline distT="0" distB="0" distL="0" distR="0" wp14:anchorId="50D389EC" wp14:editId="5E5F0AA9">
              <wp:extent cx="5753100" cy="432435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del>
    </w:p>
    <w:p w14:paraId="41F73394" w14:textId="5ED8D898" w:rsidR="001E75F8" w:rsidRPr="001F4CC2" w:rsidRDefault="00D634EE" w:rsidP="00A41D6E">
      <w:pPr>
        <w:keepNext/>
        <w:spacing w:before="30" w:line="360" w:lineRule="auto"/>
        <w:jc w:val="center"/>
        <w:rPr>
          <w:ins w:id="749" w:author="wersja poprawiona" w:date="2023-04-03T01:59:00Z"/>
          <w:color w:val="000000" w:themeColor="text1"/>
        </w:rPr>
      </w:pPr>
      <w:ins w:id="750" w:author="wersja poprawiona" w:date="2023-04-03T01:59:00Z">
        <w:r w:rsidRPr="001F4CC2">
          <w:rPr>
            <w:rFonts w:ascii="Times New Roman" w:hAnsi="Times New Roman" w:cs="Times New Roman"/>
            <w:noProof/>
            <w:color w:val="000000" w:themeColor="text1"/>
            <w:sz w:val="24"/>
            <w:szCs w:val="24"/>
          </w:rPr>
          <w:drawing>
            <wp:inline distT="0" distB="0" distL="0" distR="0" wp14:anchorId="31450DDD" wp14:editId="0D86C3AA">
              <wp:extent cx="5762342" cy="28174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183" b="16709"/>
                      <a:stretch/>
                    </pic:blipFill>
                    <pic:spPr bwMode="auto">
                      <a:xfrm>
                        <a:off x="0" y="0"/>
                        <a:ext cx="5762625" cy="2817588"/>
                      </a:xfrm>
                      <a:prstGeom prst="rect">
                        <a:avLst/>
                      </a:prstGeom>
                      <a:noFill/>
                      <a:ln>
                        <a:noFill/>
                      </a:ln>
                      <a:extLst>
                        <a:ext uri="{53640926-AAD7-44D8-BBD7-CCE9431645EC}">
                          <a14:shadowObscured xmlns:a14="http://schemas.microsoft.com/office/drawing/2010/main"/>
                        </a:ext>
                      </a:extLst>
                    </pic:spPr>
                  </pic:pic>
                </a:graphicData>
              </a:graphic>
            </wp:inline>
          </w:drawing>
        </w:r>
      </w:ins>
    </w:p>
    <w:p w14:paraId="7533AAD4" w14:textId="7F28CCC2" w:rsidR="00E15D9C" w:rsidRPr="001F4CC2" w:rsidRDefault="001E75F8" w:rsidP="00A41D6E">
      <w:pPr>
        <w:pStyle w:val="Legenda"/>
        <w:jc w:val="center"/>
        <w:rPr>
          <w:rFonts w:ascii="Times New Roman" w:hAnsi="Times New Roman"/>
          <w:color w:val="000000" w:themeColor="text1"/>
          <w:sz w:val="24"/>
          <w:rPrChange w:id="751" w:author="wersja poprawiona" w:date="2023-04-03T01:59:00Z">
            <w:rPr>
              <w:rFonts w:ascii="Times New Roman" w:hAnsi="Times New Roman"/>
              <w:sz w:val="24"/>
            </w:rPr>
          </w:rPrChange>
        </w:rPr>
      </w:pPr>
      <w:r w:rsidRPr="001F4CC2">
        <w:rPr>
          <w:color w:val="000000" w:themeColor="text1"/>
          <w:rPrChange w:id="752" w:author="wersja poprawiona" w:date="2023-04-03T01:59:00Z">
            <w:rPr/>
          </w:rPrChange>
        </w:rPr>
        <w:t xml:space="preserve">Rys. </w:t>
      </w:r>
      <w:r w:rsidR="00A41D6E" w:rsidRPr="001F4CC2">
        <w:rPr>
          <w:color w:val="000000" w:themeColor="text1"/>
          <w:rPrChange w:id="753" w:author="wersja poprawiona" w:date="2023-04-03T01:59:00Z">
            <w:rPr/>
          </w:rPrChange>
        </w:rPr>
        <w:t>5.2.</w:t>
      </w:r>
      <w:del w:id="754" w:author="wersja poprawiona" w:date="2023-04-03T01:59:00Z">
        <w:r w:rsidR="00A41D6E">
          <w:delText>1.1.</w:delText>
        </w:r>
      </w:del>
      <w:r w:rsidR="00A41D6E" w:rsidRPr="001F4CC2">
        <w:rPr>
          <w:color w:val="000000" w:themeColor="text1"/>
          <w:rPrChange w:id="755" w:author="wersja poprawiona" w:date="2023-04-03T01:59:00Z">
            <w:rPr/>
          </w:rPrChange>
        </w:rPr>
        <w:t xml:space="preserve"> Mikrokontroler ESP-WROOM-32</w:t>
      </w:r>
    </w:p>
    <w:p w14:paraId="261219FE" w14:textId="77777777" w:rsidR="00A41D6E" w:rsidRPr="001F4CC2" w:rsidRDefault="00E15D9C" w:rsidP="00B7139F">
      <w:pPr>
        <w:spacing w:before="30" w:line="360" w:lineRule="auto"/>
        <w:rPr>
          <w:rFonts w:ascii="Times New Roman" w:hAnsi="Times New Roman"/>
          <w:color w:val="000000" w:themeColor="text1"/>
          <w:sz w:val="24"/>
          <w:rPrChange w:id="75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757" w:author="wersja poprawiona" w:date="2023-04-03T01:59:00Z">
            <w:rPr>
              <w:rFonts w:ascii="Times New Roman" w:hAnsi="Times New Roman"/>
              <w:sz w:val="24"/>
            </w:rPr>
          </w:rPrChange>
        </w:rPr>
        <w:tab/>
      </w:r>
    </w:p>
    <w:p w14:paraId="5B758DAA" w14:textId="34C2C949" w:rsidR="00E15D9C" w:rsidRPr="001F4CC2" w:rsidRDefault="00E15D9C" w:rsidP="00E303CB">
      <w:pPr>
        <w:spacing w:before="30" w:line="360" w:lineRule="auto"/>
        <w:ind w:firstLine="708"/>
        <w:jc w:val="both"/>
        <w:rPr>
          <w:rFonts w:ascii="Times New Roman" w:hAnsi="Times New Roman"/>
          <w:color w:val="000000" w:themeColor="text1"/>
          <w:sz w:val="24"/>
          <w:rPrChange w:id="75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759" w:author="wersja poprawiona" w:date="2023-04-03T01:59:00Z">
            <w:rPr>
              <w:rFonts w:ascii="Times New Roman" w:hAnsi="Times New Roman"/>
              <w:sz w:val="24"/>
            </w:rPr>
          </w:rPrChange>
        </w:rPr>
        <w:t xml:space="preserve">Parametry jakimi cechuje się wybrany mikrokontroler są tylko częściowo wykorzystywane w projekcie. Wybór modułu został podyktowany przede wszystkim jego </w:t>
      </w:r>
      <w:r w:rsidRPr="001F4CC2">
        <w:rPr>
          <w:rFonts w:ascii="Times New Roman" w:hAnsi="Times New Roman"/>
          <w:color w:val="000000" w:themeColor="text1"/>
          <w:sz w:val="24"/>
          <w:rPrChange w:id="760" w:author="wersja poprawiona" w:date="2023-04-03T01:59:00Z">
            <w:rPr>
              <w:rFonts w:ascii="Times New Roman" w:hAnsi="Times New Roman"/>
              <w:sz w:val="24"/>
            </w:rPr>
          </w:rPrChange>
        </w:rPr>
        <w:lastRenderedPageBreak/>
        <w:t>szeroką dostępnością, stosunkowo niską ceną, wbudowaną obsługą sieci Wi-Fi oraz wsparciem dla frameworka Arduino</w:t>
      </w:r>
      <w:r w:rsidR="0013402C" w:rsidRPr="001F4CC2">
        <w:rPr>
          <w:rFonts w:ascii="Times New Roman" w:hAnsi="Times New Roman"/>
          <w:color w:val="000000" w:themeColor="text1"/>
          <w:sz w:val="24"/>
          <w:rPrChange w:id="761" w:author="wersja poprawiona" w:date="2023-04-03T01:59:00Z">
            <w:rPr>
              <w:rFonts w:ascii="Times New Roman" w:hAnsi="Times New Roman"/>
              <w:sz w:val="24"/>
            </w:rPr>
          </w:rPrChange>
        </w:rPr>
        <w:t xml:space="preserve"> [5]</w:t>
      </w:r>
      <w:r w:rsidRPr="001F4CC2">
        <w:rPr>
          <w:rFonts w:ascii="Times New Roman" w:hAnsi="Times New Roman"/>
          <w:color w:val="000000" w:themeColor="text1"/>
          <w:sz w:val="24"/>
          <w:rPrChange w:id="762" w:author="wersja poprawiona" w:date="2023-04-03T01:59:00Z">
            <w:rPr>
              <w:rFonts w:ascii="Times New Roman" w:hAnsi="Times New Roman"/>
              <w:sz w:val="24"/>
            </w:rPr>
          </w:rPrChange>
        </w:rPr>
        <w:t>.</w:t>
      </w:r>
    </w:p>
    <w:p w14:paraId="7914006E" w14:textId="7342E41D" w:rsidR="00FD44AC" w:rsidRPr="001F4CC2" w:rsidRDefault="002977FC" w:rsidP="00357491">
      <w:pPr>
        <w:spacing w:before="30" w:line="360" w:lineRule="auto"/>
        <w:ind w:firstLine="708"/>
        <w:jc w:val="both"/>
        <w:rPr>
          <w:rFonts w:ascii="Times New Roman" w:hAnsi="Times New Roman"/>
          <w:b/>
          <w:color w:val="000000" w:themeColor="text1"/>
          <w:sz w:val="24"/>
          <w:rPrChange w:id="76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764" w:author="wersja poprawiona" w:date="2023-04-03T01:59:00Z">
            <w:rPr>
              <w:rFonts w:ascii="Times New Roman" w:hAnsi="Times New Roman"/>
              <w:sz w:val="24"/>
            </w:rPr>
          </w:rPrChange>
        </w:rPr>
        <w:t>Zasoby sprzętowe, jakie wykorzystywane są w projekcie to łączność Wi-Fi, jeden z dwóch przetworników analogowo – cyfrowych, magistrala I</w:t>
      </w:r>
      <w:r w:rsidRPr="001F4CC2">
        <w:rPr>
          <w:rFonts w:ascii="Times New Roman" w:hAnsi="Times New Roman"/>
          <w:color w:val="000000" w:themeColor="text1"/>
          <w:sz w:val="24"/>
          <w:vertAlign w:val="superscript"/>
          <w:rPrChange w:id="765" w:author="wersja poprawiona" w:date="2023-04-03T01:59:00Z">
            <w:rPr>
              <w:rFonts w:ascii="Times New Roman" w:hAnsi="Times New Roman"/>
              <w:sz w:val="24"/>
            </w:rPr>
          </w:rPrChange>
        </w:rPr>
        <w:t>2</w:t>
      </w:r>
      <w:r w:rsidRPr="001F4CC2">
        <w:rPr>
          <w:rFonts w:ascii="Times New Roman" w:hAnsi="Times New Roman"/>
          <w:color w:val="000000" w:themeColor="text1"/>
          <w:sz w:val="24"/>
          <w:rPrChange w:id="766" w:author="wersja poprawiona" w:date="2023-04-03T01:59:00Z">
            <w:rPr>
              <w:rFonts w:ascii="Times New Roman" w:hAnsi="Times New Roman"/>
              <w:sz w:val="24"/>
            </w:rPr>
          </w:rPrChange>
        </w:rPr>
        <w:t>C oraz dwa rdzenie.</w:t>
      </w:r>
    </w:p>
    <w:p w14:paraId="5B4426BC" w14:textId="77777777" w:rsidR="00FD44AC" w:rsidRDefault="00FD44AC">
      <w:pPr>
        <w:rPr>
          <w:del w:id="767" w:author="wersja poprawiona" w:date="2023-04-03T01:59:00Z"/>
          <w:rFonts w:ascii="Times New Roman" w:hAnsi="Times New Roman" w:cs="Times New Roman"/>
          <w:b/>
          <w:bCs/>
          <w:sz w:val="24"/>
          <w:szCs w:val="24"/>
        </w:rPr>
      </w:pPr>
      <w:del w:id="768" w:author="wersja poprawiona" w:date="2023-04-03T01:59:00Z">
        <w:r>
          <w:rPr>
            <w:rFonts w:ascii="Times New Roman" w:hAnsi="Times New Roman" w:cs="Times New Roman"/>
            <w:b/>
            <w:bCs/>
            <w:sz w:val="24"/>
            <w:szCs w:val="24"/>
          </w:rPr>
          <w:br w:type="page"/>
        </w:r>
      </w:del>
    </w:p>
    <w:p w14:paraId="26EEEA04" w14:textId="703C5F75" w:rsidR="00C75F33" w:rsidRPr="001F4CC2" w:rsidRDefault="001F45C2" w:rsidP="0083267E">
      <w:pPr>
        <w:pStyle w:val="Nagwek3"/>
      </w:pPr>
      <w:bookmarkStart w:id="769" w:name="_Toc128879295"/>
      <w:r w:rsidRPr="001F4CC2">
        <w:lastRenderedPageBreak/>
        <w:t xml:space="preserve">5.2.2. </w:t>
      </w:r>
      <w:r w:rsidR="00C75F33" w:rsidRPr="001F4CC2">
        <w:t>Czujniki</w:t>
      </w:r>
      <w:bookmarkEnd w:id="769"/>
    </w:p>
    <w:p w14:paraId="0AD9AD9A" w14:textId="608EE8AA" w:rsidR="00E15D9C" w:rsidRPr="001F4CC2" w:rsidRDefault="00E15D9C" w:rsidP="00E303CB">
      <w:pPr>
        <w:spacing w:before="30" w:line="360" w:lineRule="auto"/>
        <w:jc w:val="both"/>
        <w:rPr>
          <w:rFonts w:ascii="Times New Roman" w:hAnsi="Times New Roman"/>
          <w:color w:val="000000" w:themeColor="text1"/>
          <w:sz w:val="24"/>
          <w:rPrChange w:id="77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771" w:author="wersja poprawiona" w:date="2023-04-03T01:59:00Z">
            <w:rPr>
              <w:rFonts w:ascii="Times New Roman" w:hAnsi="Times New Roman"/>
              <w:sz w:val="24"/>
            </w:rPr>
          </w:rPrChange>
        </w:rPr>
        <w:tab/>
      </w:r>
      <w:r w:rsidR="00F1665B" w:rsidRPr="001F4CC2">
        <w:rPr>
          <w:rFonts w:ascii="Times New Roman" w:hAnsi="Times New Roman"/>
          <w:color w:val="000000" w:themeColor="text1"/>
          <w:sz w:val="24"/>
          <w:rPrChange w:id="772" w:author="wersja poprawiona" w:date="2023-04-03T01:59:00Z">
            <w:rPr>
              <w:rFonts w:ascii="Times New Roman" w:hAnsi="Times New Roman"/>
              <w:sz w:val="24"/>
            </w:rPr>
          </w:rPrChange>
        </w:rPr>
        <w:t>Jako czujnik temperatury został wykorzystany</w:t>
      </w:r>
      <w:r w:rsidR="002977FC" w:rsidRPr="001F4CC2">
        <w:rPr>
          <w:rFonts w:ascii="Times New Roman" w:hAnsi="Times New Roman"/>
          <w:color w:val="000000" w:themeColor="text1"/>
          <w:sz w:val="24"/>
          <w:rPrChange w:id="773" w:author="wersja poprawiona" w:date="2023-04-03T01:59:00Z">
            <w:rPr>
              <w:rFonts w:ascii="Times New Roman" w:hAnsi="Times New Roman"/>
              <w:sz w:val="24"/>
            </w:rPr>
          </w:rPrChange>
        </w:rPr>
        <w:t xml:space="preserve"> przedstawiony na </w:t>
      </w:r>
      <w:r w:rsidR="002977FC" w:rsidRPr="001F4CC2">
        <w:rPr>
          <w:rFonts w:ascii="Times New Roman" w:hAnsi="Times New Roman"/>
          <w:i/>
          <w:color w:val="000000" w:themeColor="text1"/>
          <w:sz w:val="24"/>
          <w:rPrChange w:id="774" w:author="wersja poprawiona" w:date="2023-04-03T01:59:00Z">
            <w:rPr>
              <w:rFonts w:ascii="Times New Roman" w:hAnsi="Times New Roman"/>
              <w:i/>
              <w:sz w:val="24"/>
            </w:rPr>
          </w:rPrChange>
        </w:rPr>
        <w:t>Rys. 5.</w:t>
      </w:r>
      <w:del w:id="775" w:author="wersja poprawiona" w:date="2023-04-03T01:59:00Z">
        <w:r w:rsidR="002977FC">
          <w:rPr>
            <w:rFonts w:ascii="Times New Roman" w:hAnsi="Times New Roman" w:cs="Times New Roman"/>
            <w:i/>
            <w:iCs/>
            <w:sz w:val="24"/>
            <w:szCs w:val="24"/>
          </w:rPr>
          <w:delText>2.1.1.</w:delText>
        </w:r>
        <w:r w:rsidR="00F1665B">
          <w:rPr>
            <w:rFonts w:ascii="Times New Roman" w:hAnsi="Times New Roman" w:cs="Times New Roman"/>
            <w:sz w:val="24"/>
            <w:szCs w:val="24"/>
          </w:rPr>
          <w:delText xml:space="preserve"> czujnik</w:delText>
        </w:r>
      </w:del>
      <w:ins w:id="776" w:author="wersja poprawiona" w:date="2023-04-03T01:59:00Z">
        <w:r w:rsidR="008A2758" w:rsidRPr="001F4CC2">
          <w:rPr>
            <w:rFonts w:ascii="Times New Roman" w:hAnsi="Times New Roman" w:cs="Times New Roman"/>
            <w:i/>
            <w:iCs/>
            <w:color w:val="000000" w:themeColor="text1"/>
            <w:sz w:val="24"/>
            <w:szCs w:val="24"/>
          </w:rPr>
          <w:t>3</w:t>
        </w:r>
        <w:r w:rsidR="002977FC" w:rsidRPr="001F4CC2">
          <w:rPr>
            <w:rFonts w:ascii="Times New Roman" w:hAnsi="Times New Roman" w:cs="Times New Roman"/>
            <w:i/>
            <w:iCs/>
            <w:color w:val="000000" w:themeColor="text1"/>
            <w:sz w:val="24"/>
            <w:szCs w:val="24"/>
          </w:rPr>
          <w:t>.</w:t>
        </w:r>
        <w:r w:rsidR="00F1665B" w:rsidRPr="001F4CC2">
          <w:rPr>
            <w:rFonts w:ascii="Times New Roman" w:hAnsi="Times New Roman" w:cs="Times New Roman"/>
            <w:color w:val="000000" w:themeColor="text1"/>
            <w:sz w:val="24"/>
            <w:szCs w:val="24"/>
          </w:rPr>
          <w:t xml:space="preserve"> </w:t>
        </w:r>
        <w:r w:rsidR="00DD164A" w:rsidRPr="001F4CC2">
          <w:rPr>
            <w:rFonts w:ascii="Times New Roman" w:hAnsi="Times New Roman" w:cs="Times New Roman"/>
            <w:color w:val="000000" w:themeColor="text1"/>
            <w:sz w:val="24"/>
            <w:szCs w:val="24"/>
          </w:rPr>
          <w:t>moduł</w:t>
        </w:r>
      </w:ins>
      <w:r w:rsidR="00DD164A" w:rsidRPr="001F4CC2">
        <w:rPr>
          <w:rFonts w:ascii="Times New Roman" w:hAnsi="Times New Roman"/>
          <w:color w:val="000000" w:themeColor="text1"/>
          <w:sz w:val="24"/>
          <w:rPrChange w:id="777" w:author="wersja poprawiona" w:date="2023-04-03T01:59:00Z">
            <w:rPr>
              <w:rFonts w:ascii="Times New Roman" w:hAnsi="Times New Roman"/>
              <w:sz w:val="24"/>
            </w:rPr>
          </w:rPrChange>
        </w:rPr>
        <w:t xml:space="preserve"> </w:t>
      </w:r>
      <w:r w:rsidRPr="001F4CC2">
        <w:rPr>
          <w:rFonts w:ascii="Times New Roman" w:hAnsi="Times New Roman"/>
          <w:color w:val="000000" w:themeColor="text1"/>
          <w:sz w:val="24"/>
          <w:rPrChange w:id="778" w:author="wersja poprawiona" w:date="2023-04-03T01:59:00Z">
            <w:rPr>
              <w:rFonts w:ascii="Times New Roman" w:hAnsi="Times New Roman"/>
              <w:sz w:val="24"/>
            </w:rPr>
          </w:rPrChange>
        </w:rPr>
        <w:t>SHT3</w:t>
      </w:r>
      <w:r w:rsidR="002E7AC2" w:rsidRPr="001F4CC2">
        <w:rPr>
          <w:rFonts w:ascii="Times New Roman" w:hAnsi="Times New Roman"/>
          <w:color w:val="000000" w:themeColor="text1"/>
          <w:sz w:val="24"/>
          <w:rPrChange w:id="779" w:author="wersja poprawiona" w:date="2023-04-03T01:59:00Z">
            <w:rPr>
              <w:rFonts w:ascii="Times New Roman" w:hAnsi="Times New Roman"/>
              <w:sz w:val="24"/>
            </w:rPr>
          </w:rPrChange>
        </w:rPr>
        <w:t>0</w:t>
      </w:r>
      <w:r w:rsidR="002977FC" w:rsidRPr="001F4CC2">
        <w:rPr>
          <w:rFonts w:ascii="Times New Roman" w:hAnsi="Times New Roman"/>
          <w:color w:val="000000" w:themeColor="text1"/>
          <w:sz w:val="24"/>
          <w:rPrChange w:id="780"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781" w:author="wersja poprawiona" w:date="2023-04-03T01:59:00Z">
            <w:rPr>
              <w:rFonts w:ascii="Times New Roman" w:hAnsi="Times New Roman"/>
              <w:sz w:val="24"/>
            </w:rPr>
          </w:rPrChange>
        </w:rPr>
        <w:t xml:space="preserve"> </w:t>
      </w:r>
      <w:r w:rsidR="002977FC" w:rsidRPr="001F4CC2">
        <w:rPr>
          <w:rFonts w:ascii="Times New Roman" w:hAnsi="Times New Roman"/>
          <w:color w:val="000000" w:themeColor="text1"/>
          <w:sz w:val="24"/>
          <w:rPrChange w:id="782" w:author="wersja poprawiona" w:date="2023-04-03T01:59:00Z">
            <w:rPr>
              <w:rFonts w:ascii="Times New Roman" w:hAnsi="Times New Roman"/>
              <w:sz w:val="24"/>
            </w:rPr>
          </w:rPrChange>
        </w:rPr>
        <w:t>J</w:t>
      </w:r>
      <w:r w:rsidRPr="001F4CC2">
        <w:rPr>
          <w:rFonts w:ascii="Times New Roman" w:hAnsi="Times New Roman"/>
          <w:color w:val="000000" w:themeColor="text1"/>
          <w:sz w:val="24"/>
          <w:rPrChange w:id="783" w:author="wersja poprawiona" w:date="2023-04-03T01:59:00Z">
            <w:rPr>
              <w:rFonts w:ascii="Times New Roman" w:hAnsi="Times New Roman"/>
              <w:sz w:val="24"/>
            </w:rPr>
          </w:rPrChange>
        </w:rPr>
        <w:t>est</w:t>
      </w:r>
      <w:r w:rsidR="002977FC" w:rsidRPr="001F4CC2">
        <w:rPr>
          <w:rFonts w:ascii="Times New Roman" w:hAnsi="Times New Roman"/>
          <w:color w:val="000000" w:themeColor="text1"/>
          <w:sz w:val="24"/>
          <w:rPrChange w:id="784" w:author="wersja poprawiona" w:date="2023-04-03T01:59:00Z">
            <w:rPr>
              <w:rFonts w:ascii="Times New Roman" w:hAnsi="Times New Roman"/>
              <w:sz w:val="24"/>
            </w:rPr>
          </w:rPrChange>
        </w:rPr>
        <w:t xml:space="preserve"> to</w:t>
      </w:r>
      <w:r w:rsidRPr="001F4CC2">
        <w:rPr>
          <w:rFonts w:ascii="Times New Roman" w:hAnsi="Times New Roman"/>
          <w:color w:val="000000" w:themeColor="text1"/>
          <w:sz w:val="24"/>
          <w:rPrChange w:id="785" w:author="wersja poprawiona" w:date="2023-04-03T01:59:00Z">
            <w:rPr>
              <w:rFonts w:ascii="Times New Roman" w:hAnsi="Times New Roman"/>
              <w:sz w:val="24"/>
            </w:rPr>
          </w:rPrChange>
        </w:rPr>
        <w:t xml:space="preserve"> sensor o dokładności rzędu 0.</w:t>
      </w:r>
      <w:r w:rsidR="00F1665B" w:rsidRPr="001F4CC2">
        <w:rPr>
          <w:rFonts w:ascii="Times New Roman" w:hAnsi="Times New Roman"/>
          <w:color w:val="000000" w:themeColor="text1"/>
          <w:sz w:val="24"/>
          <w:rPrChange w:id="786" w:author="wersja poprawiona" w:date="2023-04-03T01:59:00Z">
            <w:rPr>
              <w:rFonts w:ascii="Times New Roman" w:hAnsi="Times New Roman"/>
              <w:sz w:val="24"/>
            </w:rPr>
          </w:rPrChange>
        </w:rPr>
        <w:t>3</w:t>
      </w:r>
      <w:r w:rsidRPr="001F4CC2">
        <w:rPr>
          <w:rFonts w:ascii="Times New Roman" w:hAnsi="Times New Roman"/>
          <w:color w:val="000000" w:themeColor="text1"/>
          <w:sz w:val="24"/>
          <w:rPrChange w:id="787" w:author="wersja poprawiona" w:date="2023-04-03T01:59:00Z">
            <w:rPr>
              <w:rFonts w:ascii="Times New Roman" w:hAnsi="Times New Roman"/>
              <w:sz w:val="24"/>
            </w:rPr>
          </w:rPrChange>
        </w:rPr>
        <w:t xml:space="preserve">°C w pomiarze temperatury oraz </w:t>
      </w:r>
      <w:r w:rsidR="00F1665B" w:rsidRPr="001F4CC2">
        <w:rPr>
          <w:rFonts w:ascii="Times New Roman" w:hAnsi="Times New Roman"/>
          <w:color w:val="000000" w:themeColor="text1"/>
          <w:sz w:val="24"/>
          <w:rPrChange w:id="788" w:author="wersja poprawiona" w:date="2023-04-03T01:59:00Z">
            <w:rPr>
              <w:rFonts w:ascii="Times New Roman" w:hAnsi="Times New Roman"/>
              <w:sz w:val="24"/>
            </w:rPr>
          </w:rPrChange>
        </w:rPr>
        <w:t>3</w:t>
      </w:r>
      <w:r w:rsidRPr="001F4CC2">
        <w:rPr>
          <w:rFonts w:ascii="Times New Roman" w:hAnsi="Times New Roman"/>
          <w:color w:val="000000" w:themeColor="text1"/>
          <w:sz w:val="24"/>
          <w:rPrChange w:id="789" w:author="wersja poprawiona" w:date="2023-04-03T01:59:00Z">
            <w:rPr>
              <w:rFonts w:ascii="Times New Roman" w:hAnsi="Times New Roman"/>
              <w:sz w:val="24"/>
            </w:rPr>
          </w:rPrChange>
        </w:rPr>
        <w:t xml:space="preserve"> punkty procentowe w pomiarze wilgotności. Obsługuje zakres [T]</w:t>
      </w:r>
      <w:r w:rsidR="00F1665B" w:rsidRPr="001F4CC2">
        <w:rPr>
          <w:rFonts w:ascii="Times New Roman" w:hAnsi="Times New Roman"/>
          <w:color w:val="000000" w:themeColor="text1"/>
          <w:sz w:val="24"/>
          <w:rPrChange w:id="790" w:author="wersja poprawiona" w:date="2023-04-03T01:59:00Z">
            <w:rPr>
              <w:rFonts w:ascii="Times New Roman" w:hAnsi="Times New Roman"/>
              <w:sz w:val="24"/>
            </w:rPr>
          </w:rPrChange>
        </w:rPr>
        <w:t>-40</w:t>
      </w:r>
      <w:r w:rsidRPr="001F4CC2">
        <w:rPr>
          <w:rFonts w:ascii="Times New Roman" w:hAnsi="Times New Roman"/>
          <w:color w:val="000000" w:themeColor="text1"/>
          <w:sz w:val="24"/>
          <w:rPrChange w:id="791" w:author="wersja poprawiona" w:date="2023-04-03T01:59:00Z">
            <w:rPr>
              <w:rFonts w:ascii="Times New Roman" w:hAnsi="Times New Roman"/>
              <w:sz w:val="24"/>
            </w:rPr>
          </w:rPrChange>
        </w:rPr>
        <w:t>-</w:t>
      </w:r>
      <w:r w:rsidR="00F1665B" w:rsidRPr="001F4CC2">
        <w:rPr>
          <w:rFonts w:ascii="Times New Roman" w:hAnsi="Times New Roman"/>
          <w:color w:val="000000" w:themeColor="text1"/>
          <w:sz w:val="24"/>
          <w:rPrChange w:id="792" w:author="wersja poprawiona" w:date="2023-04-03T01:59:00Z">
            <w:rPr>
              <w:rFonts w:ascii="Times New Roman" w:hAnsi="Times New Roman"/>
              <w:sz w:val="24"/>
            </w:rPr>
          </w:rPrChange>
        </w:rPr>
        <w:t>125</w:t>
      </w:r>
      <w:r w:rsidRPr="001F4CC2">
        <w:rPr>
          <w:rFonts w:ascii="Times New Roman" w:hAnsi="Times New Roman"/>
          <w:color w:val="000000" w:themeColor="text1"/>
          <w:sz w:val="24"/>
          <w:rPrChange w:id="793" w:author="wersja poprawiona" w:date="2023-04-03T01:59:00Z">
            <w:rPr>
              <w:rFonts w:ascii="Times New Roman" w:hAnsi="Times New Roman"/>
              <w:sz w:val="24"/>
            </w:rPr>
          </w:rPrChange>
        </w:rPr>
        <w:t>°C i [H]0-</w:t>
      </w:r>
      <w:r w:rsidR="00F1665B" w:rsidRPr="001F4CC2">
        <w:rPr>
          <w:rFonts w:ascii="Times New Roman" w:hAnsi="Times New Roman"/>
          <w:color w:val="000000" w:themeColor="text1"/>
          <w:sz w:val="24"/>
          <w:rPrChange w:id="794" w:author="wersja poprawiona" w:date="2023-04-03T01:59:00Z">
            <w:rPr>
              <w:rFonts w:ascii="Times New Roman" w:hAnsi="Times New Roman"/>
              <w:sz w:val="24"/>
            </w:rPr>
          </w:rPrChange>
        </w:rPr>
        <w:t>100</w:t>
      </w:r>
      <w:r w:rsidRPr="001F4CC2">
        <w:rPr>
          <w:rFonts w:ascii="Times New Roman" w:hAnsi="Times New Roman"/>
          <w:color w:val="000000" w:themeColor="text1"/>
          <w:sz w:val="24"/>
          <w:rPrChange w:id="795" w:author="wersja poprawiona" w:date="2023-04-03T01:59:00Z">
            <w:rPr>
              <w:rFonts w:ascii="Times New Roman" w:hAnsi="Times New Roman"/>
              <w:sz w:val="24"/>
            </w:rPr>
          </w:rPrChange>
        </w:rPr>
        <w:t>%. Jest to wystarczająca dokładność jak i rozpiętość pomiarów w tym zastosowaniu</w:t>
      </w:r>
      <w:r w:rsidR="0013402C" w:rsidRPr="001F4CC2">
        <w:rPr>
          <w:rFonts w:ascii="Times New Roman" w:hAnsi="Times New Roman"/>
          <w:color w:val="000000" w:themeColor="text1"/>
          <w:sz w:val="24"/>
          <w:rPrChange w:id="796" w:author="wersja poprawiona" w:date="2023-04-03T01:59:00Z">
            <w:rPr>
              <w:rFonts w:ascii="Times New Roman" w:hAnsi="Times New Roman"/>
              <w:sz w:val="24"/>
            </w:rPr>
          </w:rPrChange>
        </w:rPr>
        <w:t xml:space="preserve"> [6]</w:t>
      </w:r>
      <w:r w:rsidRPr="001F4CC2">
        <w:rPr>
          <w:rFonts w:ascii="Times New Roman" w:hAnsi="Times New Roman"/>
          <w:color w:val="000000" w:themeColor="text1"/>
          <w:sz w:val="24"/>
          <w:rPrChange w:id="797" w:author="wersja poprawiona" w:date="2023-04-03T01:59:00Z">
            <w:rPr>
              <w:rFonts w:ascii="Times New Roman" w:hAnsi="Times New Roman"/>
              <w:sz w:val="24"/>
            </w:rPr>
          </w:rPrChange>
        </w:rPr>
        <w:t>.</w:t>
      </w:r>
    </w:p>
    <w:p w14:paraId="15407BE4" w14:textId="6F853B86" w:rsidR="00F47336" w:rsidRPr="001F4CC2" w:rsidRDefault="00F47336" w:rsidP="00E303CB">
      <w:pPr>
        <w:spacing w:before="30" w:line="360" w:lineRule="auto"/>
        <w:ind w:firstLine="708"/>
        <w:jc w:val="both"/>
        <w:rPr>
          <w:rFonts w:ascii="Times New Roman" w:hAnsi="Times New Roman"/>
          <w:color w:val="000000" w:themeColor="text1"/>
          <w:sz w:val="24"/>
          <w:rPrChange w:id="79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799" w:author="wersja poprawiona" w:date="2023-04-03T01:59:00Z">
            <w:rPr>
              <w:rFonts w:ascii="Times New Roman" w:hAnsi="Times New Roman"/>
              <w:sz w:val="24"/>
            </w:rPr>
          </w:rPrChange>
        </w:rPr>
        <w:t xml:space="preserve">Sensor podłączany jest do mikrokontrolera za pomocą </w:t>
      </w:r>
      <w:r w:rsidR="00AB5F4D" w:rsidRPr="001F4CC2">
        <w:rPr>
          <w:rFonts w:ascii="Times New Roman" w:hAnsi="Times New Roman"/>
          <w:color w:val="000000" w:themeColor="text1"/>
          <w:sz w:val="24"/>
          <w:rPrChange w:id="800" w:author="wersja poprawiona" w:date="2023-04-03T01:59:00Z">
            <w:rPr>
              <w:rFonts w:ascii="Times New Roman" w:hAnsi="Times New Roman"/>
              <w:sz w:val="24"/>
            </w:rPr>
          </w:rPrChange>
        </w:rPr>
        <w:t>magistrali</w:t>
      </w:r>
      <w:r w:rsidRPr="001F4CC2">
        <w:rPr>
          <w:rFonts w:ascii="Times New Roman" w:hAnsi="Times New Roman"/>
          <w:color w:val="000000" w:themeColor="text1"/>
          <w:sz w:val="24"/>
          <w:rPrChange w:id="801" w:author="wersja poprawiona" w:date="2023-04-03T01:59:00Z">
            <w:rPr>
              <w:rFonts w:ascii="Times New Roman" w:hAnsi="Times New Roman"/>
              <w:sz w:val="24"/>
            </w:rPr>
          </w:rPrChange>
        </w:rPr>
        <w:t xml:space="preserve"> I</w:t>
      </w:r>
      <w:r w:rsidRPr="001F4CC2">
        <w:rPr>
          <w:rFonts w:ascii="Times New Roman" w:hAnsi="Times New Roman"/>
          <w:color w:val="000000" w:themeColor="text1"/>
          <w:sz w:val="24"/>
          <w:vertAlign w:val="superscript"/>
          <w:rPrChange w:id="802" w:author="wersja poprawiona" w:date="2023-04-03T01:59:00Z">
            <w:rPr>
              <w:rFonts w:ascii="Times New Roman" w:hAnsi="Times New Roman"/>
              <w:sz w:val="24"/>
            </w:rPr>
          </w:rPrChange>
        </w:rPr>
        <w:t>2</w:t>
      </w:r>
      <w:r w:rsidRPr="001F4CC2">
        <w:rPr>
          <w:rFonts w:ascii="Times New Roman" w:hAnsi="Times New Roman"/>
          <w:color w:val="000000" w:themeColor="text1"/>
          <w:sz w:val="24"/>
          <w:rPrChange w:id="803" w:author="wersja poprawiona" w:date="2023-04-03T01:59:00Z">
            <w:rPr>
              <w:rFonts w:ascii="Times New Roman" w:hAnsi="Times New Roman"/>
              <w:sz w:val="24"/>
            </w:rPr>
          </w:rPrChange>
        </w:rPr>
        <w:t>C</w:t>
      </w:r>
      <w:r w:rsidR="00CB6C3B" w:rsidRPr="001F4CC2">
        <w:rPr>
          <w:rFonts w:ascii="Times New Roman" w:hAnsi="Times New Roman"/>
          <w:color w:val="000000" w:themeColor="text1"/>
          <w:sz w:val="24"/>
          <w:rPrChange w:id="804" w:author="wersja poprawiona" w:date="2023-04-03T01:59:00Z">
            <w:rPr>
              <w:rFonts w:ascii="Times New Roman" w:hAnsi="Times New Roman"/>
              <w:sz w:val="24"/>
            </w:rPr>
          </w:rPrChange>
        </w:rPr>
        <w:t xml:space="preserve">. </w:t>
      </w:r>
      <w:r w:rsidR="002977FC" w:rsidRPr="001F4CC2">
        <w:rPr>
          <w:rFonts w:ascii="Times New Roman" w:hAnsi="Times New Roman"/>
          <w:color w:val="000000" w:themeColor="text1"/>
          <w:sz w:val="24"/>
          <w:rPrChange w:id="805" w:author="wersja poprawiona" w:date="2023-04-03T01:59:00Z">
            <w:rPr>
              <w:rFonts w:ascii="Times New Roman" w:hAnsi="Times New Roman"/>
              <w:sz w:val="24"/>
            </w:rPr>
          </w:rPrChange>
        </w:rPr>
        <w:br/>
      </w:r>
      <w:r w:rsidR="00CB6C3B" w:rsidRPr="001F4CC2">
        <w:rPr>
          <w:rFonts w:ascii="Times New Roman" w:hAnsi="Times New Roman"/>
          <w:color w:val="000000" w:themeColor="text1"/>
          <w:sz w:val="24"/>
          <w:rPrChange w:id="806" w:author="wersja poprawiona" w:date="2023-04-03T01:59:00Z">
            <w:rPr>
              <w:rFonts w:ascii="Times New Roman" w:hAnsi="Times New Roman"/>
              <w:sz w:val="24"/>
            </w:rPr>
          </w:rPrChange>
        </w:rPr>
        <w:t xml:space="preserve">W zastosowanym układzie linia danych (SDL) podłączona jest do </w:t>
      </w:r>
      <w:proofErr w:type="spellStart"/>
      <w:r w:rsidR="00CB6C3B" w:rsidRPr="001F4CC2">
        <w:rPr>
          <w:rFonts w:ascii="Times New Roman" w:hAnsi="Times New Roman"/>
          <w:color w:val="000000" w:themeColor="text1"/>
          <w:sz w:val="24"/>
          <w:rPrChange w:id="807" w:author="wersja poprawiona" w:date="2023-04-03T01:59:00Z">
            <w:rPr>
              <w:rFonts w:ascii="Times New Roman" w:hAnsi="Times New Roman"/>
              <w:sz w:val="24"/>
            </w:rPr>
          </w:rPrChange>
        </w:rPr>
        <w:t>pinu</w:t>
      </w:r>
      <w:proofErr w:type="spellEnd"/>
      <w:r w:rsidR="00CB6C3B" w:rsidRPr="001F4CC2">
        <w:rPr>
          <w:rFonts w:ascii="Times New Roman" w:hAnsi="Times New Roman"/>
          <w:color w:val="000000" w:themeColor="text1"/>
          <w:sz w:val="24"/>
          <w:rPrChange w:id="808" w:author="wersja poprawiona" w:date="2023-04-03T01:59:00Z">
            <w:rPr>
              <w:rFonts w:ascii="Times New Roman" w:hAnsi="Times New Roman"/>
              <w:sz w:val="24"/>
            </w:rPr>
          </w:rPrChange>
        </w:rPr>
        <w:t xml:space="preserve"> D21, a linia zegara (SCL) do </w:t>
      </w:r>
      <w:proofErr w:type="spellStart"/>
      <w:r w:rsidR="00CB6C3B" w:rsidRPr="001F4CC2">
        <w:rPr>
          <w:rFonts w:ascii="Times New Roman" w:hAnsi="Times New Roman"/>
          <w:color w:val="000000" w:themeColor="text1"/>
          <w:sz w:val="24"/>
          <w:rPrChange w:id="809" w:author="wersja poprawiona" w:date="2023-04-03T01:59:00Z">
            <w:rPr>
              <w:rFonts w:ascii="Times New Roman" w:hAnsi="Times New Roman"/>
              <w:sz w:val="24"/>
            </w:rPr>
          </w:rPrChange>
        </w:rPr>
        <w:t>pinu</w:t>
      </w:r>
      <w:proofErr w:type="spellEnd"/>
      <w:r w:rsidR="00CB6C3B" w:rsidRPr="001F4CC2">
        <w:rPr>
          <w:rFonts w:ascii="Times New Roman" w:hAnsi="Times New Roman"/>
          <w:color w:val="000000" w:themeColor="text1"/>
          <w:sz w:val="24"/>
          <w:rPrChange w:id="810" w:author="wersja poprawiona" w:date="2023-04-03T01:59:00Z">
            <w:rPr>
              <w:rFonts w:ascii="Times New Roman" w:hAnsi="Times New Roman"/>
              <w:sz w:val="24"/>
            </w:rPr>
          </w:rPrChange>
        </w:rPr>
        <w:t xml:space="preserve"> D22.</w:t>
      </w:r>
    </w:p>
    <w:p w14:paraId="7B3C3826" w14:textId="1B5DE74D" w:rsidR="00CB6C3B" w:rsidRPr="001F4CC2" w:rsidRDefault="00CB6C3B" w:rsidP="00E303CB">
      <w:pPr>
        <w:spacing w:before="30" w:line="360" w:lineRule="auto"/>
        <w:ind w:firstLine="708"/>
        <w:jc w:val="both"/>
        <w:rPr>
          <w:rFonts w:ascii="Times New Roman" w:hAnsi="Times New Roman"/>
          <w:color w:val="000000" w:themeColor="text1"/>
          <w:sz w:val="24"/>
          <w:rPrChange w:id="81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812" w:author="wersja poprawiona" w:date="2023-04-03T01:59:00Z">
            <w:rPr>
              <w:rFonts w:ascii="Times New Roman" w:hAnsi="Times New Roman"/>
              <w:sz w:val="24"/>
            </w:rPr>
          </w:rPrChange>
        </w:rPr>
        <w:t xml:space="preserve">Zastosowanie czujnika </w:t>
      </w:r>
      <w:r w:rsidR="002E7AC2" w:rsidRPr="001F4CC2">
        <w:rPr>
          <w:rFonts w:ascii="Times New Roman" w:hAnsi="Times New Roman"/>
          <w:color w:val="000000" w:themeColor="text1"/>
          <w:sz w:val="24"/>
          <w:rPrChange w:id="813" w:author="wersja poprawiona" w:date="2023-04-03T01:59:00Z">
            <w:rPr>
              <w:rFonts w:ascii="Times New Roman" w:hAnsi="Times New Roman"/>
              <w:sz w:val="24"/>
            </w:rPr>
          </w:rPrChange>
        </w:rPr>
        <w:t>z komunikacją opartą na magistrali I</w:t>
      </w:r>
      <w:r w:rsidR="002E7AC2" w:rsidRPr="001F4CC2">
        <w:rPr>
          <w:rFonts w:ascii="Times New Roman" w:hAnsi="Times New Roman"/>
          <w:color w:val="000000" w:themeColor="text1"/>
          <w:sz w:val="24"/>
          <w:vertAlign w:val="superscript"/>
          <w:rPrChange w:id="814" w:author="wersja poprawiona" w:date="2023-04-03T01:59:00Z">
            <w:rPr>
              <w:rFonts w:ascii="Times New Roman" w:hAnsi="Times New Roman"/>
              <w:sz w:val="24"/>
            </w:rPr>
          </w:rPrChange>
        </w:rPr>
        <w:t>2</w:t>
      </w:r>
      <w:r w:rsidR="002E7AC2" w:rsidRPr="001F4CC2">
        <w:rPr>
          <w:rFonts w:ascii="Times New Roman" w:hAnsi="Times New Roman"/>
          <w:color w:val="000000" w:themeColor="text1"/>
          <w:sz w:val="24"/>
          <w:rPrChange w:id="815" w:author="wersja poprawiona" w:date="2023-04-03T01:59:00Z">
            <w:rPr>
              <w:rFonts w:ascii="Times New Roman" w:hAnsi="Times New Roman"/>
              <w:sz w:val="24"/>
            </w:rPr>
          </w:rPrChange>
        </w:rPr>
        <w:t>C pozwala na ewentualne rozszerzenie urządzenia pomiarowego o dodatkowy sensor, dla zwiększenia niezawodności pomiarów przy braku konieczności wykorzystywania dodatkowych złącz GPIO mikrokontrolera. Jest to możliwe, ponieważ moduł mimo domyślnie ustawionego adresu I</w:t>
      </w:r>
      <w:r w:rsidR="002E7AC2" w:rsidRPr="001F4CC2">
        <w:rPr>
          <w:rFonts w:ascii="Times New Roman" w:hAnsi="Times New Roman"/>
          <w:color w:val="000000" w:themeColor="text1"/>
          <w:sz w:val="24"/>
          <w:vertAlign w:val="superscript"/>
          <w:rPrChange w:id="816" w:author="wersja poprawiona" w:date="2023-04-03T01:59:00Z">
            <w:rPr>
              <w:rFonts w:ascii="Times New Roman" w:hAnsi="Times New Roman"/>
              <w:sz w:val="24"/>
            </w:rPr>
          </w:rPrChange>
        </w:rPr>
        <w:t>2</w:t>
      </w:r>
      <w:r w:rsidR="002E7AC2" w:rsidRPr="001F4CC2">
        <w:rPr>
          <w:rFonts w:ascii="Times New Roman" w:hAnsi="Times New Roman"/>
          <w:color w:val="000000" w:themeColor="text1"/>
          <w:sz w:val="24"/>
          <w:rPrChange w:id="817" w:author="wersja poprawiona" w:date="2023-04-03T01:59:00Z">
            <w:rPr>
              <w:rFonts w:ascii="Times New Roman" w:hAnsi="Times New Roman"/>
              <w:sz w:val="24"/>
            </w:rPr>
          </w:rPrChange>
        </w:rPr>
        <w:t xml:space="preserve">C na 0x44 pozwala go zmienić na 0x45 po </w:t>
      </w:r>
      <w:r w:rsidR="002508D1" w:rsidRPr="001F4CC2">
        <w:rPr>
          <w:rFonts w:ascii="Times New Roman" w:hAnsi="Times New Roman"/>
          <w:color w:val="000000" w:themeColor="text1"/>
          <w:sz w:val="24"/>
          <w:rPrChange w:id="818" w:author="wersja poprawiona" w:date="2023-04-03T01:59:00Z">
            <w:rPr>
              <w:rFonts w:ascii="Times New Roman" w:hAnsi="Times New Roman"/>
              <w:sz w:val="24"/>
            </w:rPr>
          </w:rPrChange>
        </w:rPr>
        <w:t xml:space="preserve">fizycznej zmianie konfiguracji przez zwarcie odpowiednich </w:t>
      </w:r>
      <w:proofErr w:type="spellStart"/>
      <w:r w:rsidR="002508D1" w:rsidRPr="001F4CC2">
        <w:rPr>
          <w:rFonts w:ascii="Times New Roman" w:hAnsi="Times New Roman"/>
          <w:color w:val="000000" w:themeColor="text1"/>
          <w:sz w:val="24"/>
          <w:rPrChange w:id="819" w:author="wersja poprawiona" w:date="2023-04-03T01:59:00Z">
            <w:rPr>
              <w:rFonts w:ascii="Times New Roman" w:hAnsi="Times New Roman"/>
              <w:sz w:val="24"/>
            </w:rPr>
          </w:rPrChange>
        </w:rPr>
        <w:t>pinów</w:t>
      </w:r>
      <w:proofErr w:type="spellEnd"/>
      <w:r w:rsidR="002508D1" w:rsidRPr="001F4CC2">
        <w:rPr>
          <w:rFonts w:ascii="Times New Roman" w:hAnsi="Times New Roman"/>
          <w:color w:val="000000" w:themeColor="text1"/>
          <w:sz w:val="24"/>
          <w:rPrChange w:id="820" w:author="wersja poprawiona" w:date="2023-04-03T01:59:00Z">
            <w:rPr>
              <w:rFonts w:ascii="Times New Roman" w:hAnsi="Times New Roman"/>
              <w:sz w:val="24"/>
            </w:rPr>
          </w:rPrChange>
        </w:rPr>
        <w:t>.</w:t>
      </w:r>
    </w:p>
    <w:p w14:paraId="6580B0F3" w14:textId="77777777" w:rsidR="001E75F8" w:rsidRDefault="00D533D7" w:rsidP="00A41D6E">
      <w:pPr>
        <w:keepNext/>
        <w:spacing w:before="30" w:line="360" w:lineRule="auto"/>
        <w:jc w:val="center"/>
        <w:rPr>
          <w:del w:id="821" w:author="wersja poprawiona" w:date="2023-04-03T01:59:00Z"/>
        </w:rPr>
      </w:pPr>
      <w:del w:id="822" w:author="wersja poprawiona" w:date="2023-04-03T01:59:00Z">
        <w:r>
          <w:rPr>
            <w:rFonts w:ascii="Times New Roman" w:hAnsi="Times New Roman" w:cs="Times New Roman"/>
            <w:noProof/>
            <w:sz w:val="24"/>
            <w:szCs w:val="24"/>
          </w:rPr>
          <w:lastRenderedPageBreak/>
          <w:drawing>
            <wp:inline distT="0" distB="0" distL="0" distR="0" wp14:anchorId="15114966" wp14:editId="53398FD7">
              <wp:extent cx="5753100" cy="4324350"/>
              <wp:effectExtent l="0" t="0" r="0" b="0"/>
              <wp:docPr id="46" name="Obraz 46"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sprzęt elektroniczny&#10;&#10;Opis wygenerowany automatyczni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del>
    </w:p>
    <w:p w14:paraId="24FF7A47" w14:textId="5D49A51D" w:rsidR="001E75F8" w:rsidRPr="001F4CC2" w:rsidRDefault="00D634EE" w:rsidP="00A41D6E">
      <w:pPr>
        <w:keepNext/>
        <w:spacing w:before="30" w:line="360" w:lineRule="auto"/>
        <w:jc w:val="center"/>
        <w:rPr>
          <w:ins w:id="823" w:author="wersja poprawiona" w:date="2023-04-03T01:59:00Z"/>
          <w:color w:val="000000" w:themeColor="text1"/>
        </w:rPr>
      </w:pPr>
      <w:ins w:id="824" w:author="wersja poprawiona" w:date="2023-04-03T01:59:00Z">
        <w:r w:rsidRPr="001F4CC2">
          <w:rPr>
            <w:rFonts w:ascii="Times New Roman" w:hAnsi="Times New Roman" w:cs="Times New Roman"/>
            <w:noProof/>
            <w:color w:val="000000" w:themeColor="text1"/>
            <w:sz w:val="24"/>
            <w:szCs w:val="24"/>
          </w:rPr>
          <w:drawing>
            <wp:inline distT="0" distB="0" distL="0" distR="0" wp14:anchorId="73600FCF" wp14:editId="65AD1671">
              <wp:extent cx="4231758" cy="202249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533" b="15825"/>
                      <a:stretch/>
                    </pic:blipFill>
                    <pic:spPr bwMode="auto">
                      <a:xfrm>
                        <a:off x="0" y="0"/>
                        <a:ext cx="4248445" cy="2030467"/>
                      </a:xfrm>
                      <a:prstGeom prst="rect">
                        <a:avLst/>
                      </a:prstGeom>
                      <a:noFill/>
                      <a:ln>
                        <a:noFill/>
                      </a:ln>
                      <a:extLst>
                        <a:ext uri="{53640926-AAD7-44D8-BBD7-CCE9431645EC}">
                          <a14:shadowObscured xmlns:a14="http://schemas.microsoft.com/office/drawing/2010/main"/>
                        </a:ext>
                      </a:extLst>
                    </pic:spPr>
                  </pic:pic>
                </a:graphicData>
              </a:graphic>
            </wp:inline>
          </w:drawing>
        </w:r>
      </w:ins>
    </w:p>
    <w:p w14:paraId="2BD8F62A" w14:textId="62501760" w:rsidR="00F47336" w:rsidRPr="001F4CC2" w:rsidRDefault="001E75F8" w:rsidP="00A41D6E">
      <w:pPr>
        <w:pStyle w:val="Legenda"/>
        <w:jc w:val="center"/>
        <w:rPr>
          <w:rFonts w:ascii="Times New Roman" w:hAnsi="Times New Roman"/>
          <w:color w:val="000000" w:themeColor="text1"/>
          <w:sz w:val="24"/>
          <w:rPrChange w:id="825" w:author="wersja poprawiona" w:date="2023-04-03T01:59:00Z">
            <w:rPr>
              <w:rFonts w:ascii="Times New Roman" w:hAnsi="Times New Roman"/>
              <w:sz w:val="24"/>
            </w:rPr>
          </w:rPrChange>
        </w:rPr>
      </w:pPr>
      <w:r w:rsidRPr="001F4CC2">
        <w:rPr>
          <w:color w:val="000000" w:themeColor="text1"/>
          <w:rPrChange w:id="826" w:author="wersja poprawiona" w:date="2023-04-03T01:59:00Z">
            <w:rPr/>
          </w:rPrChange>
        </w:rPr>
        <w:t xml:space="preserve">Rys. </w:t>
      </w:r>
      <w:r w:rsidR="00A41D6E" w:rsidRPr="001F4CC2">
        <w:rPr>
          <w:color w:val="000000" w:themeColor="text1"/>
          <w:rPrChange w:id="827" w:author="wersja poprawiona" w:date="2023-04-03T01:59:00Z">
            <w:rPr/>
          </w:rPrChange>
        </w:rPr>
        <w:t>5.</w:t>
      </w:r>
      <w:del w:id="828" w:author="wersja poprawiona" w:date="2023-04-03T01:59:00Z">
        <w:r w:rsidR="00A41D6E">
          <w:delText>2.2.1</w:delText>
        </w:r>
      </w:del>
      <w:ins w:id="829" w:author="wersja poprawiona" w:date="2023-04-03T01:59:00Z">
        <w:r w:rsidR="008A2758" w:rsidRPr="001F4CC2">
          <w:rPr>
            <w:color w:val="000000" w:themeColor="text1"/>
          </w:rPr>
          <w:t>3</w:t>
        </w:r>
      </w:ins>
      <w:r w:rsidR="00A41D6E" w:rsidRPr="001F4CC2">
        <w:rPr>
          <w:color w:val="000000" w:themeColor="text1"/>
          <w:rPrChange w:id="830" w:author="wersja poprawiona" w:date="2023-04-03T01:59:00Z">
            <w:rPr/>
          </w:rPrChange>
        </w:rPr>
        <w:t>. Czujnik temperatury i wilgotności powietrza SHT30</w:t>
      </w:r>
    </w:p>
    <w:p w14:paraId="36BBAC05" w14:textId="4E7E3393" w:rsidR="00F47336" w:rsidRPr="001F4CC2" w:rsidRDefault="00F47336" w:rsidP="00B475E2">
      <w:pPr>
        <w:spacing w:before="30" w:line="360" w:lineRule="auto"/>
        <w:jc w:val="center"/>
        <w:rPr>
          <w:rFonts w:ascii="Times New Roman" w:hAnsi="Times New Roman"/>
          <w:b/>
          <w:color w:val="000000" w:themeColor="text1"/>
          <w:sz w:val="24"/>
          <w:rPrChange w:id="831" w:author="wersja poprawiona" w:date="2023-04-03T01:59:00Z">
            <w:rPr>
              <w:rFonts w:ascii="Times New Roman" w:hAnsi="Times New Roman"/>
              <w:b/>
              <w:sz w:val="24"/>
            </w:rPr>
          </w:rPrChange>
        </w:rPr>
      </w:pPr>
    </w:p>
    <w:p w14:paraId="206679E0" w14:textId="359DA9C6" w:rsidR="00F1665B" w:rsidRPr="001F4CC2" w:rsidRDefault="00F47336" w:rsidP="00E303CB">
      <w:pPr>
        <w:spacing w:before="30" w:line="360" w:lineRule="auto"/>
        <w:ind w:firstLine="708"/>
        <w:jc w:val="both"/>
        <w:rPr>
          <w:rFonts w:ascii="Times New Roman" w:hAnsi="Times New Roman"/>
          <w:color w:val="000000" w:themeColor="text1"/>
          <w:sz w:val="24"/>
          <w:rPrChange w:id="83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833" w:author="wersja poprawiona" w:date="2023-04-03T01:59:00Z">
            <w:rPr>
              <w:rFonts w:ascii="Times New Roman" w:hAnsi="Times New Roman"/>
              <w:sz w:val="24"/>
            </w:rPr>
          </w:rPrChange>
        </w:rPr>
        <w:t>Czujnik wilgotności gleby</w:t>
      </w:r>
      <w:r w:rsidR="002977FC" w:rsidRPr="001F4CC2">
        <w:rPr>
          <w:rFonts w:ascii="Times New Roman" w:hAnsi="Times New Roman"/>
          <w:color w:val="000000" w:themeColor="text1"/>
          <w:sz w:val="24"/>
          <w:rPrChange w:id="834" w:author="wersja poprawiona" w:date="2023-04-03T01:59:00Z">
            <w:rPr>
              <w:rFonts w:ascii="Times New Roman" w:hAnsi="Times New Roman"/>
              <w:sz w:val="24"/>
            </w:rPr>
          </w:rPrChange>
        </w:rPr>
        <w:t xml:space="preserve"> (</w:t>
      </w:r>
      <w:r w:rsidR="002977FC" w:rsidRPr="001F4CC2">
        <w:rPr>
          <w:rFonts w:ascii="Times New Roman" w:hAnsi="Times New Roman"/>
          <w:color w:val="000000" w:themeColor="text1"/>
          <w:sz w:val="24"/>
          <w:rPrChange w:id="835" w:author="wersja poprawiona" w:date="2023-04-03T01:59:00Z">
            <w:rPr>
              <w:rFonts w:ascii="Times New Roman" w:hAnsi="Times New Roman"/>
              <w:i/>
              <w:sz w:val="24"/>
            </w:rPr>
          </w:rPrChange>
        </w:rPr>
        <w:t>Rys. 5.</w:t>
      </w:r>
      <w:del w:id="836" w:author="wersja poprawiona" w:date="2023-04-03T01:59:00Z">
        <w:r w:rsidR="002977FC">
          <w:rPr>
            <w:rFonts w:ascii="Times New Roman" w:hAnsi="Times New Roman" w:cs="Times New Roman"/>
            <w:i/>
            <w:iCs/>
            <w:sz w:val="24"/>
            <w:szCs w:val="24"/>
          </w:rPr>
          <w:delText>2.2.2.</w:delText>
        </w:r>
        <w:r w:rsidR="002977FC">
          <w:rPr>
            <w:rFonts w:ascii="Times New Roman" w:hAnsi="Times New Roman" w:cs="Times New Roman"/>
            <w:sz w:val="24"/>
            <w:szCs w:val="24"/>
          </w:rPr>
          <w:delText>)</w:delText>
        </w:r>
      </w:del>
      <w:ins w:id="837" w:author="wersja poprawiona" w:date="2023-04-03T01:59:00Z">
        <w:r w:rsidR="008A2758" w:rsidRPr="001F4CC2">
          <w:rPr>
            <w:rFonts w:ascii="Times New Roman" w:hAnsi="Times New Roman" w:cs="Times New Roman"/>
            <w:color w:val="000000" w:themeColor="text1"/>
            <w:sz w:val="24"/>
            <w:szCs w:val="24"/>
          </w:rPr>
          <w:t>4)</w:t>
        </w:r>
      </w:ins>
      <w:r w:rsidRPr="001F4CC2">
        <w:rPr>
          <w:rFonts w:ascii="Times New Roman" w:hAnsi="Times New Roman"/>
          <w:color w:val="000000" w:themeColor="text1"/>
          <w:sz w:val="24"/>
          <w:rPrChange w:id="838" w:author="wersja poprawiona" w:date="2023-04-03T01:59:00Z">
            <w:rPr>
              <w:rFonts w:ascii="Times New Roman" w:hAnsi="Times New Roman"/>
              <w:sz w:val="24"/>
            </w:rPr>
          </w:rPrChange>
        </w:rPr>
        <w:t xml:space="preserve"> jest prostym urządzeniem, którego działanie odbywa się na zasadzie pomiaru zmiany pojemności </w:t>
      </w:r>
      <w:r w:rsidR="007D318C" w:rsidRPr="001F4CC2">
        <w:rPr>
          <w:rFonts w:ascii="Times New Roman" w:hAnsi="Times New Roman"/>
          <w:color w:val="000000" w:themeColor="text1"/>
          <w:sz w:val="24"/>
          <w:rPrChange w:id="839" w:author="wersja poprawiona" w:date="2023-04-03T01:59:00Z">
            <w:rPr>
              <w:rFonts w:ascii="Times New Roman" w:hAnsi="Times New Roman"/>
              <w:sz w:val="24"/>
            </w:rPr>
          </w:rPrChange>
        </w:rPr>
        <w:t>medium,</w:t>
      </w:r>
      <w:r w:rsidRPr="001F4CC2">
        <w:rPr>
          <w:rFonts w:ascii="Times New Roman" w:hAnsi="Times New Roman"/>
          <w:color w:val="000000" w:themeColor="text1"/>
          <w:sz w:val="24"/>
          <w:rPrChange w:id="840" w:author="wersja poprawiona" w:date="2023-04-03T01:59:00Z">
            <w:rPr>
              <w:rFonts w:ascii="Times New Roman" w:hAnsi="Times New Roman"/>
              <w:sz w:val="24"/>
            </w:rPr>
          </w:rPrChange>
        </w:rPr>
        <w:t xml:space="preserve"> w którym się znajduje. Odczyty realizowane są przez interpretacje wartości na wyjściu analogowym sensora.</w:t>
      </w:r>
    </w:p>
    <w:p w14:paraId="7C86D9FB" w14:textId="77777777" w:rsidR="001E75F8" w:rsidRDefault="00D533D7" w:rsidP="00A41D6E">
      <w:pPr>
        <w:keepNext/>
        <w:spacing w:before="30" w:line="360" w:lineRule="auto"/>
        <w:jc w:val="center"/>
        <w:rPr>
          <w:del w:id="841" w:author="wersja poprawiona" w:date="2023-04-03T01:59:00Z"/>
        </w:rPr>
      </w:pPr>
      <w:del w:id="842" w:author="wersja poprawiona" w:date="2023-04-03T01:59:00Z">
        <w:r>
          <w:rPr>
            <w:rFonts w:ascii="Times New Roman" w:hAnsi="Times New Roman" w:cs="Times New Roman"/>
            <w:b/>
            <w:bCs/>
            <w:noProof/>
            <w:sz w:val="24"/>
            <w:szCs w:val="24"/>
          </w:rPr>
          <w:lastRenderedPageBreak/>
          <w:drawing>
            <wp:inline distT="0" distB="0" distL="0" distR="0" wp14:anchorId="5C657635" wp14:editId="3B74AB31">
              <wp:extent cx="5753100" cy="4324350"/>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del>
    </w:p>
    <w:p w14:paraId="704BFB1B" w14:textId="58E4C52F" w:rsidR="001E75F8" w:rsidRPr="001F4CC2" w:rsidRDefault="00D634EE" w:rsidP="00A41D6E">
      <w:pPr>
        <w:keepNext/>
        <w:spacing w:before="30" w:line="360" w:lineRule="auto"/>
        <w:jc w:val="center"/>
        <w:rPr>
          <w:ins w:id="843" w:author="wersja poprawiona" w:date="2023-04-03T01:59:00Z"/>
          <w:color w:val="000000" w:themeColor="text1"/>
        </w:rPr>
      </w:pPr>
      <w:ins w:id="844" w:author="wersja poprawiona" w:date="2023-04-03T01:59:00Z">
        <w:r w:rsidRPr="001F4CC2">
          <w:rPr>
            <w:rFonts w:ascii="Times New Roman" w:hAnsi="Times New Roman" w:cs="Times New Roman"/>
            <w:b/>
            <w:bCs/>
            <w:noProof/>
            <w:color w:val="000000" w:themeColor="text1"/>
            <w:sz w:val="24"/>
            <w:szCs w:val="24"/>
          </w:rPr>
          <w:drawing>
            <wp:inline distT="0" distB="0" distL="0" distR="0" wp14:anchorId="384EC5C1" wp14:editId="02C38F0B">
              <wp:extent cx="5264997" cy="155235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751" b="29987"/>
                      <a:stretch/>
                    </pic:blipFill>
                    <pic:spPr bwMode="auto">
                      <a:xfrm>
                        <a:off x="0" y="0"/>
                        <a:ext cx="5288918" cy="1559407"/>
                      </a:xfrm>
                      <a:prstGeom prst="rect">
                        <a:avLst/>
                      </a:prstGeom>
                      <a:noFill/>
                      <a:ln>
                        <a:noFill/>
                      </a:ln>
                      <a:extLst>
                        <a:ext uri="{53640926-AAD7-44D8-BBD7-CCE9431645EC}">
                          <a14:shadowObscured xmlns:a14="http://schemas.microsoft.com/office/drawing/2010/main"/>
                        </a:ext>
                      </a:extLst>
                    </pic:spPr>
                  </pic:pic>
                </a:graphicData>
              </a:graphic>
            </wp:inline>
          </w:drawing>
        </w:r>
      </w:ins>
    </w:p>
    <w:p w14:paraId="1ECB07B3" w14:textId="05D84BC6" w:rsidR="00F1665B" w:rsidRPr="001F4CC2" w:rsidRDefault="001E75F8" w:rsidP="00A41D6E">
      <w:pPr>
        <w:pStyle w:val="Legenda"/>
        <w:jc w:val="center"/>
        <w:rPr>
          <w:rFonts w:ascii="Times New Roman" w:hAnsi="Times New Roman"/>
          <w:color w:val="000000" w:themeColor="text1"/>
          <w:sz w:val="24"/>
          <w:rPrChange w:id="845" w:author="wersja poprawiona" w:date="2023-04-03T01:59:00Z">
            <w:rPr>
              <w:rFonts w:ascii="Times New Roman" w:hAnsi="Times New Roman"/>
              <w:sz w:val="24"/>
            </w:rPr>
          </w:rPrChange>
        </w:rPr>
      </w:pPr>
      <w:r w:rsidRPr="001F4CC2">
        <w:rPr>
          <w:color w:val="000000" w:themeColor="text1"/>
          <w:rPrChange w:id="846" w:author="wersja poprawiona" w:date="2023-04-03T01:59:00Z">
            <w:rPr/>
          </w:rPrChange>
        </w:rPr>
        <w:t xml:space="preserve">Rys. </w:t>
      </w:r>
      <w:r w:rsidR="00A41D6E" w:rsidRPr="001F4CC2">
        <w:rPr>
          <w:color w:val="000000" w:themeColor="text1"/>
          <w:rPrChange w:id="847" w:author="wersja poprawiona" w:date="2023-04-03T01:59:00Z">
            <w:rPr/>
          </w:rPrChange>
        </w:rPr>
        <w:t>5.</w:t>
      </w:r>
      <w:del w:id="848" w:author="wersja poprawiona" w:date="2023-04-03T01:59:00Z">
        <w:r w:rsidR="00A41D6E">
          <w:delText>2.2.2</w:delText>
        </w:r>
      </w:del>
      <w:ins w:id="849" w:author="wersja poprawiona" w:date="2023-04-03T01:59:00Z">
        <w:r w:rsidR="008A2758" w:rsidRPr="001F4CC2">
          <w:rPr>
            <w:color w:val="000000" w:themeColor="text1"/>
          </w:rPr>
          <w:t>4</w:t>
        </w:r>
      </w:ins>
      <w:r w:rsidR="008A2758" w:rsidRPr="001F4CC2">
        <w:rPr>
          <w:color w:val="000000" w:themeColor="text1"/>
          <w:rPrChange w:id="850" w:author="wersja poprawiona" w:date="2023-04-03T01:59:00Z">
            <w:rPr/>
          </w:rPrChange>
        </w:rPr>
        <w:t>.</w:t>
      </w:r>
      <w:r w:rsidR="00A41D6E" w:rsidRPr="001F4CC2">
        <w:rPr>
          <w:color w:val="000000" w:themeColor="text1"/>
          <w:rPrChange w:id="851" w:author="wersja poprawiona" w:date="2023-04-03T01:59:00Z">
            <w:rPr/>
          </w:rPrChange>
        </w:rPr>
        <w:t xml:space="preserve"> Pojemnościowy czujnik wilgotności gleby</w:t>
      </w:r>
    </w:p>
    <w:p w14:paraId="69B9C318" w14:textId="77777777" w:rsidR="00A73080" w:rsidRPr="001F4CC2" w:rsidRDefault="00A73080" w:rsidP="00F1665B">
      <w:pPr>
        <w:spacing w:before="30" w:line="360" w:lineRule="auto"/>
        <w:ind w:firstLine="708"/>
        <w:rPr>
          <w:rFonts w:ascii="Times New Roman" w:hAnsi="Times New Roman"/>
          <w:color w:val="000000" w:themeColor="text1"/>
          <w:sz w:val="24"/>
          <w:rPrChange w:id="852" w:author="wersja poprawiona" w:date="2023-04-03T01:59:00Z">
            <w:rPr>
              <w:rFonts w:ascii="Times New Roman" w:hAnsi="Times New Roman"/>
              <w:sz w:val="24"/>
            </w:rPr>
          </w:rPrChange>
        </w:rPr>
      </w:pPr>
    </w:p>
    <w:p w14:paraId="3E077D9A" w14:textId="7BC93A04" w:rsidR="00A25F72" w:rsidRPr="001F4CC2" w:rsidRDefault="00A25F72" w:rsidP="00A25F72">
      <w:pPr>
        <w:spacing w:before="30" w:line="360" w:lineRule="auto"/>
        <w:ind w:firstLine="708"/>
        <w:jc w:val="both"/>
        <w:rPr>
          <w:moveTo w:id="853" w:author="wersja poprawiona" w:date="2023-04-03T01:59:00Z"/>
          <w:rFonts w:ascii="Times New Roman" w:hAnsi="Times New Roman"/>
          <w:color w:val="000000" w:themeColor="text1"/>
          <w:sz w:val="24"/>
          <w:rPrChange w:id="854" w:author="wersja poprawiona" w:date="2023-04-03T01:59:00Z">
            <w:rPr>
              <w:moveTo w:id="855" w:author="wersja poprawiona" w:date="2023-04-03T01:59:00Z"/>
              <w:rFonts w:ascii="Times New Roman" w:hAnsi="Times New Roman"/>
              <w:sz w:val="24"/>
            </w:rPr>
          </w:rPrChange>
        </w:rPr>
      </w:pPr>
      <w:moveToRangeStart w:id="856" w:author="wersja poprawiona" w:date="2023-04-03T01:59:00Z" w:name="move131379560"/>
      <w:moveTo w:id="857" w:author="wersja poprawiona" w:date="2023-04-03T01:59:00Z">
        <w:r w:rsidRPr="001F4CC2">
          <w:rPr>
            <w:rFonts w:ascii="Times New Roman" w:hAnsi="Times New Roman"/>
            <w:color w:val="000000" w:themeColor="text1"/>
            <w:sz w:val="24"/>
            <w:rPrChange w:id="858" w:author="wersja poprawiona" w:date="2023-04-03T01:59:00Z">
              <w:rPr>
                <w:rFonts w:ascii="Times New Roman" w:hAnsi="Times New Roman"/>
                <w:sz w:val="24"/>
              </w:rPr>
            </w:rPrChange>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moveTo>
    </w:p>
    <w:moveToRangeEnd w:id="856"/>
    <w:p w14:paraId="70832C18" w14:textId="55DF9DA8" w:rsidR="00F1665B" w:rsidRPr="001F4CC2" w:rsidRDefault="00F47336" w:rsidP="00E303CB">
      <w:pPr>
        <w:spacing w:before="30" w:line="360" w:lineRule="auto"/>
        <w:ind w:firstLine="708"/>
        <w:jc w:val="both"/>
        <w:rPr>
          <w:rFonts w:ascii="Times New Roman" w:hAnsi="Times New Roman"/>
          <w:color w:val="000000" w:themeColor="text1"/>
          <w:sz w:val="24"/>
          <w:rPrChange w:id="85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860" w:author="wersja poprawiona" w:date="2023-04-03T01:59:00Z">
            <w:rPr>
              <w:rFonts w:ascii="Times New Roman" w:hAnsi="Times New Roman"/>
              <w:sz w:val="24"/>
            </w:rPr>
          </w:rPrChange>
        </w:rPr>
        <w:t>Im wyższa wilgotność badanego medium, tym niższa wartość sygnału na wyjściu czujnika.</w:t>
      </w:r>
      <w:r w:rsidR="00D533D7" w:rsidRPr="001F4CC2">
        <w:rPr>
          <w:rFonts w:ascii="Times New Roman" w:hAnsi="Times New Roman"/>
          <w:color w:val="000000" w:themeColor="text1"/>
          <w:sz w:val="24"/>
          <w:rPrChange w:id="861" w:author="wersja poprawiona" w:date="2023-04-03T01:59:00Z">
            <w:rPr>
              <w:rFonts w:ascii="Times New Roman" w:hAnsi="Times New Roman"/>
              <w:sz w:val="24"/>
            </w:rPr>
          </w:rPrChange>
        </w:rPr>
        <w:t xml:space="preserve"> </w:t>
      </w:r>
      <w:r w:rsidR="00F1665B" w:rsidRPr="001F4CC2">
        <w:rPr>
          <w:rFonts w:ascii="Times New Roman" w:hAnsi="Times New Roman"/>
          <w:color w:val="000000" w:themeColor="text1"/>
          <w:sz w:val="24"/>
          <w:rPrChange w:id="862" w:author="wersja poprawiona" w:date="2023-04-03T01:59:00Z">
            <w:rPr>
              <w:rFonts w:ascii="Times New Roman" w:hAnsi="Times New Roman"/>
              <w:sz w:val="24"/>
            </w:rPr>
          </w:rPrChange>
        </w:rPr>
        <w:t>Zmiana w wartości wyjściowej</w:t>
      </w:r>
      <w:r w:rsidR="00A25F72" w:rsidRPr="001F4CC2">
        <w:rPr>
          <w:rFonts w:ascii="Times New Roman" w:hAnsi="Times New Roman"/>
          <w:color w:val="000000" w:themeColor="text1"/>
          <w:sz w:val="24"/>
          <w:rPrChange w:id="863" w:author="wersja poprawiona" w:date="2023-04-03T01:59:00Z">
            <w:rPr>
              <w:rFonts w:ascii="Times New Roman" w:hAnsi="Times New Roman"/>
              <w:sz w:val="24"/>
            </w:rPr>
          </w:rPrChange>
        </w:rPr>
        <w:t xml:space="preserve"> </w:t>
      </w:r>
      <w:ins w:id="864" w:author="wersja poprawiona" w:date="2023-04-03T01:59:00Z">
        <w:r w:rsidR="00A25F72" w:rsidRPr="001F4CC2">
          <w:rPr>
            <w:rFonts w:ascii="Times New Roman" w:hAnsi="Times New Roman" w:cs="Times New Roman"/>
            <w:noProof/>
            <w:color w:val="000000" w:themeColor="text1"/>
            <w:sz w:val="24"/>
            <w:szCs w:val="24"/>
          </w:rPr>
          <w:t xml:space="preserve">zaobserowanej podczas szacowania zakresu </w:t>
        </w:r>
        <w:r w:rsidR="00A25F72" w:rsidRPr="001F4CC2">
          <w:rPr>
            <w:rFonts w:ascii="Times New Roman" w:hAnsi="Times New Roman" w:cs="Times New Roman"/>
            <w:noProof/>
            <w:color w:val="000000" w:themeColor="text1"/>
            <w:sz w:val="24"/>
            <w:szCs w:val="24"/>
          </w:rPr>
          <w:lastRenderedPageBreak/>
          <w:t>pomiarowego</w:t>
        </w:r>
        <w:r w:rsidR="00F1665B" w:rsidRPr="001F4CC2">
          <w:rPr>
            <w:rFonts w:ascii="Times New Roman" w:hAnsi="Times New Roman" w:cs="Times New Roman"/>
            <w:noProof/>
            <w:color w:val="000000" w:themeColor="text1"/>
            <w:sz w:val="24"/>
            <w:szCs w:val="24"/>
          </w:rPr>
          <w:t xml:space="preserve"> </w:t>
        </w:r>
      </w:ins>
      <w:r w:rsidR="00F1665B" w:rsidRPr="001F4CC2">
        <w:rPr>
          <w:rFonts w:ascii="Times New Roman" w:hAnsi="Times New Roman"/>
          <w:color w:val="000000" w:themeColor="text1"/>
          <w:sz w:val="24"/>
          <w:rPrChange w:id="865" w:author="wersja poprawiona" w:date="2023-04-03T01:59:00Z">
            <w:rPr>
              <w:rFonts w:ascii="Times New Roman" w:hAnsi="Times New Roman"/>
              <w:sz w:val="24"/>
            </w:rPr>
          </w:rPrChange>
        </w:rPr>
        <w:t>została przedstawiona na oscylogramie</w:t>
      </w:r>
      <w:r w:rsidR="002977FC" w:rsidRPr="001F4CC2">
        <w:rPr>
          <w:rFonts w:ascii="Times New Roman" w:hAnsi="Times New Roman"/>
          <w:color w:val="000000" w:themeColor="text1"/>
          <w:sz w:val="24"/>
          <w:rPrChange w:id="866" w:author="wersja poprawiona" w:date="2023-04-03T01:59:00Z">
            <w:rPr>
              <w:rFonts w:ascii="Times New Roman" w:hAnsi="Times New Roman"/>
              <w:sz w:val="24"/>
            </w:rPr>
          </w:rPrChange>
        </w:rPr>
        <w:t xml:space="preserve"> (</w:t>
      </w:r>
      <w:r w:rsidR="002977FC" w:rsidRPr="001F4CC2">
        <w:rPr>
          <w:rFonts w:ascii="Times New Roman" w:hAnsi="Times New Roman"/>
          <w:color w:val="000000" w:themeColor="text1"/>
          <w:sz w:val="24"/>
          <w:rPrChange w:id="867" w:author="wersja poprawiona" w:date="2023-04-03T01:59:00Z">
            <w:rPr>
              <w:rFonts w:ascii="Times New Roman" w:hAnsi="Times New Roman"/>
              <w:i/>
              <w:sz w:val="24"/>
            </w:rPr>
          </w:rPrChange>
        </w:rPr>
        <w:t>Rys.5.</w:t>
      </w:r>
      <w:del w:id="868" w:author="wersja poprawiona" w:date="2023-04-03T01:59:00Z">
        <w:r w:rsidR="002977FC">
          <w:rPr>
            <w:rFonts w:ascii="Times New Roman" w:hAnsi="Times New Roman" w:cs="Times New Roman"/>
            <w:i/>
            <w:iCs/>
            <w:noProof/>
            <w:sz w:val="24"/>
            <w:szCs w:val="24"/>
          </w:rPr>
          <w:delText>2.2.3.</w:delText>
        </w:r>
        <w:r w:rsidR="002977FC">
          <w:rPr>
            <w:rFonts w:ascii="Times New Roman" w:hAnsi="Times New Roman" w:cs="Times New Roman"/>
            <w:noProof/>
            <w:sz w:val="24"/>
            <w:szCs w:val="24"/>
          </w:rPr>
          <w:delText>)</w:delText>
        </w:r>
        <w:r w:rsidR="00F1665B">
          <w:rPr>
            <w:rFonts w:ascii="Times New Roman" w:hAnsi="Times New Roman" w:cs="Times New Roman"/>
            <w:noProof/>
            <w:sz w:val="24"/>
            <w:szCs w:val="24"/>
          </w:rPr>
          <w:delText>.</w:delText>
        </w:r>
      </w:del>
      <w:ins w:id="869" w:author="wersja poprawiona" w:date="2023-04-03T01:59:00Z">
        <w:r w:rsidR="008A2758" w:rsidRPr="001F4CC2">
          <w:rPr>
            <w:rFonts w:ascii="Times New Roman" w:hAnsi="Times New Roman" w:cs="Times New Roman"/>
            <w:noProof/>
            <w:color w:val="000000" w:themeColor="text1"/>
            <w:sz w:val="24"/>
            <w:szCs w:val="24"/>
          </w:rPr>
          <w:t>5).</w:t>
        </w:r>
      </w:ins>
      <w:r w:rsidR="00F1665B" w:rsidRPr="001F4CC2">
        <w:rPr>
          <w:rFonts w:ascii="Times New Roman" w:hAnsi="Times New Roman"/>
          <w:color w:val="000000" w:themeColor="text1"/>
          <w:sz w:val="24"/>
          <w:rPrChange w:id="870" w:author="wersja poprawiona" w:date="2023-04-03T01:59:00Z">
            <w:rPr>
              <w:rFonts w:ascii="Times New Roman" w:hAnsi="Times New Roman"/>
              <w:sz w:val="24"/>
            </w:rPr>
          </w:rPrChange>
        </w:rPr>
        <w:t xml:space="preserve"> Można na nim zauważyć, że w pomiarze występują duże zakłócenia.</w:t>
      </w:r>
    </w:p>
    <w:p w14:paraId="36FDA541" w14:textId="77777777" w:rsidR="001E75F8" w:rsidRPr="001F4CC2" w:rsidRDefault="00D533D7" w:rsidP="00A73080">
      <w:pPr>
        <w:keepNext/>
        <w:spacing w:before="30" w:line="360" w:lineRule="auto"/>
        <w:jc w:val="center"/>
        <w:rPr>
          <w:color w:val="000000" w:themeColor="text1"/>
          <w:rPrChange w:id="871" w:author="wersja poprawiona" w:date="2023-04-03T01:59:00Z">
            <w:rPr/>
          </w:rPrChange>
        </w:rPr>
      </w:pPr>
      <w:r w:rsidRPr="001F4CC2">
        <w:rPr>
          <w:rFonts w:ascii="Times New Roman" w:hAnsi="Times New Roman"/>
          <w:color w:val="000000" w:themeColor="text1"/>
          <w:sz w:val="24"/>
          <w:rPrChange w:id="872" w:author="wersja poprawiona" w:date="2023-04-03T01:59:00Z">
            <w:rPr>
              <w:rFonts w:ascii="Times New Roman" w:hAnsi="Times New Roman"/>
              <w:sz w:val="24"/>
            </w:rPr>
          </w:rPrChange>
        </w:rPr>
        <w:drawing>
          <wp:inline distT="0" distB="0" distL="0" distR="0" wp14:anchorId="5CAE3DE9" wp14:editId="21EFFBD9">
            <wp:extent cx="5760720" cy="3456432"/>
            <wp:effectExtent l="0" t="0" r="0" b="0"/>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14:paraId="6B0CC8D3" w14:textId="7EB00EBE" w:rsidR="00F47336" w:rsidRPr="001F4CC2" w:rsidRDefault="001E75F8" w:rsidP="00A73080">
      <w:pPr>
        <w:pStyle w:val="Legenda"/>
        <w:jc w:val="center"/>
        <w:rPr>
          <w:rFonts w:ascii="Times New Roman" w:hAnsi="Times New Roman"/>
          <w:color w:val="000000" w:themeColor="text1"/>
          <w:sz w:val="24"/>
          <w:rPrChange w:id="873" w:author="wersja poprawiona" w:date="2023-04-03T01:59:00Z">
            <w:rPr>
              <w:rFonts w:ascii="Times New Roman" w:hAnsi="Times New Roman"/>
              <w:sz w:val="24"/>
            </w:rPr>
          </w:rPrChange>
        </w:rPr>
      </w:pPr>
      <w:r w:rsidRPr="001F4CC2">
        <w:rPr>
          <w:color w:val="000000" w:themeColor="text1"/>
          <w:rPrChange w:id="874" w:author="wersja poprawiona" w:date="2023-04-03T01:59:00Z">
            <w:rPr/>
          </w:rPrChange>
        </w:rPr>
        <w:t xml:space="preserve">Rys. </w:t>
      </w:r>
      <w:r w:rsidR="00A73080" w:rsidRPr="001F4CC2">
        <w:rPr>
          <w:color w:val="000000" w:themeColor="text1"/>
          <w:rPrChange w:id="875" w:author="wersja poprawiona" w:date="2023-04-03T01:59:00Z">
            <w:rPr/>
          </w:rPrChange>
        </w:rPr>
        <w:t>5.</w:t>
      </w:r>
      <w:del w:id="876" w:author="wersja poprawiona" w:date="2023-04-03T01:59:00Z">
        <w:r w:rsidR="00A73080">
          <w:delText>2.2.3.</w:delText>
        </w:r>
      </w:del>
      <w:ins w:id="877" w:author="wersja poprawiona" w:date="2023-04-03T01:59:00Z">
        <w:r w:rsidR="008A2758" w:rsidRPr="001F4CC2">
          <w:rPr>
            <w:color w:val="000000" w:themeColor="text1"/>
          </w:rPr>
          <w:t>5.</w:t>
        </w:r>
        <w:r w:rsidR="00A73080" w:rsidRPr="001F4CC2">
          <w:rPr>
            <w:color w:val="000000" w:themeColor="text1"/>
          </w:rPr>
          <w:t>.</w:t>
        </w:r>
      </w:ins>
      <w:r w:rsidR="00A73080" w:rsidRPr="001F4CC2">
        <w:rPr>
          <w:color w:val="000000" w:themeColor="text1"/>
          <w:rPrChange w:id="878" w:author="wersja poprawiona" w:date="2023-04-03T01:59:00Z">
            <w:rPr/>
          </w:rPrChange>
        </w:rPr>
        <w:t xml:space="preserve"> Oscylogram pokazujący zmianę na wyjściu analogowym czujnika w trakcie zanurzania w wodzie</w:t>
      </w:r>
    </w:p>
    <w:p w14:paraId="36EC2F59" w14:textId="77777777" w:rsidR="00F1665B" w:rsidRPr="001F4CC2" w:rsidRDefault="00F1665B" w:rsidP="00B7139F">
      <w:pPr>
        <w:spacing w:before="30" w:line="360" w:lineRule="auto"/>
        <w:ind w:firstLine="708"/>
        <w:rPr>
          <w:rFonts w:ascii="Times New Roman" w:hAnsi="Times New Roman"/>
          <w:color w:val="000000" w:themeColor="text1"/>
          <w:sz w:val="24"/>
          <w:rPrChange w:id="879" w:author="wersja poprawiona" w:date="2023-04-03T01:59:00Z">
            <w:rPr>
              <w:rFonts w:ascii="Times New Roman" w:hAnsi="Times New Roman"/>
              <w:sz w:val="24"/>
            </w:rPr>
          </w:rPrChange>
        </w:rPr>
      </w:pPr>
    </w:p>
    <w:p w14:paraId="1103874F" w14:textId="6254B94B" w:rsidR="00B475E2" w:rsidRPr="001F4CC2" w:rsidRDefault="00F47336" w:rsidP="009A4867">
      <w:pPr>
        <w:spacing w:before="30" w:line="360" w:lineRule="auto"/>
        <w:ind w:firstLine="708"/>
        <w:jc w:val="both"/>
        <w:rPr>
          <w:rFonts w:ascii="Times New Roman" w:hAnsi="Times New Roman"/>
          <w:color w:val="000000" w:themeColor="text1"/>
          <w:sz w:val="24"/>
          <w:rPrChange w:id="88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881" w:author="wersja poprawiona" w:date="2023-04-03T01:59:00Z">
            <w:rPr>
              <w:rFonts w:ascii="Times New Roman" w:hAnsi="Times New Roman"/>
              <w:sz w:val="24"/>
            </w:rPr>
          </w:rPrChange>
        </w:rPr>
        <w:t>Brak wiarygodnej dokumentacji</w:t>
      </w:r>
      <w:r w:rsidR="002977FC" w:rsidRPr="001F4CC2">
        <w:rPr>
          <w:rFonts w:ascii="Times New Roman" w:hAnsi="Times New Roman"/>
          <w:color w:val="000000" w:themeColor="text1"/>
          <w:sz w:val="24"/>
          <w:rPrChange w:id="882" w:author="wersja poprawiona" w:date="2023-04-03T01:59:00Z">
            <w:rPr>
              <w:rFonts w:ascii="Times New Roman" w:hAnsi="Times New Roman"/>
              <w:sz w:val="24"/>
            </w:rPr>
          </w:rPrChange>
        </w:rPr>
        <w:t xml:space="preserve"> (jedyne dostępne informacje znajdują się na stronach dystrybutorów i nie podają źródeł)</w:t>
      </w:r>
      <w:r w:rsidRPr="001F4CC2">
        <w:rPr>
          <w:rFonts w:ascii="Times New Roman" w:hAnsi="Times New Roman"/>
          <w:color w:val="000000" w:themeColor="text1"/>
          <w:sz w:val="24"/>
          <w:rPrChange w:id="883" w:author="wersja poprawiona" w:date="2023-04-03T01:59:00Z">
            <w:rPr>
              <w:rFonts w:ascii="Times New Roman" w:hAnsi="Times New Roman"/>
              <w:sz w:val="24"/>
            </w:rPr>
          </w:rPrChange>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sidRPr="001F4CC2">
        <w:rPr>
          <w:rFonts w:ascii="Times New Roman" w:hAnsi="Times New Roman"/>
          <w:color w:val="000000" w:themeColor="text1"/>
          <w:sz w:val="24"/>
          <w:rPrChange w:id="884" w:author="wersja poprawiona" w:date="2023-04-03T01:59:00Z">
            <w:rPr>
              <w:rFonts w:ascii="Times New Roman" w:hAnsi="Times New Roman"/>
              <w:sz w:val="24"/>
            </w:rPr>
          </w:rPrChange>
        </w:rPr>
        <w:t>sugestię i w przypadku faktycznego stosowania przeprowadzić testy, które pozwolą stwierdzić, jakie wartość wskazana przez czujnik będzie odpowiednia dla prowadzonych upraw.</w:t>
      </w:r>
    </w:p>
    <w:p w14:paraId="433291A0" w14:textId="77777777" w:rsidR="00A25F72" w:rsidRPr="001F4CC2" w:rsidRDefault="00A25F72" w:rsidP="00A25F72">
      <w:pPr>
        <w:spacing w:before="30" w:line="360" w:lineRule="auto"/>
        <w:ind w:firstLine="708"/>
        <w:jc w:val="both"/>
        <w:rPr>
          <w:moveFrom w:id="885" w:author="wersja poprawiona" w:date="2023-04-03T01:59:00Z"/>
          <w:rFonts w:ascii="Times New Roman" w:hAnsi="Times New Roman"/>
          <w:color w:val="000000" w:themeColor="text1"/>
          <w:sz w:val="24"/>
          <w:rPrChange w:id="886" w:author="wersja poprawiona" w:date="2023-04-03T01:59:00Z">
            <w:rPr>
              <w:moveFrom w:id="887" w:author="wersja poprawiona" w:date="2023-04-03T01:59:00Z"/>
              <w:rFonts w:ascii="Times New Roman" w:hAnsi="Times New Roman"/>
              <w:sz w:val="24"/>
            </w:rPr>
          </w:rPrChange>
        </w:rPr>
      </w:pPr>
      <w:moveFromRangeStart w:id="888" w:author="wersja poprawiona" w:date="2023-04-03T01:59:00Z" w:name="move131379560"/>
      <w:moveFrom w:id="889" w:author="wersja poprawiona" w:date="2023-04-03T01:59:00Z">
        <w:r w:rsidRPr="001F4CC2">
          <w:rPr>
            <w:rFonts w:ascii="Times New Roman" w:hAnsi="Times New Roman"/>
            <w:color w:val="000000" w:themeColor="text1"/>
            <w:sz w:val="24"/>
            <w:rPrChange w:id="890" w:author="wersja poprawiona" w:date="2023-04-03T01:59:00Z">
              <w:rPr>
                <w:rFonts w:ascii="Times New Roman" w:hAnsi="Times New Roman"/>
                <w:sz w:val="24"/>
              </w:rPr>
            </w:rPrChange>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moveFrom>
    </w:p>
    <w:moveFromRangeEnd w:id="888"/>
    <w:p w14:paraId="060971AF" w14:textId="77777777" w:rsidR="00B475E2" w:rsidRDefault="00B475E2">
      <w:pPr>
        <w:rPr>
          <w:del w:id="891" w:author="wersja poprawiona" w:date="2023-04-03T01:59:00Z"/>
          <w:rFonts w:ascii="Times New Roman" w:hAnsi="Times New Roman" w:cs="Times New Roman"/>
          <w:b/>
          <w:bCs/>
          <w:sz w:val="24"/>
          <w:szCs w:val="24"/>
        </w:rPr>
      </w:pPr>
      <w:del w:id="892" w:author="wersja poprawiona" w:date="2023-04-03T01:59:00Z">
        <w:r>
          <w:rPr>
            <w:rFonts w:ascii="Times New Roman" w:hAnsi="Times New Roman" w:cs="Times New Roman"/>
            <w:b/>
            <w:bCs/>
            <w:sz w:val="24"/>
            <w:szCs w:val="24"/>
          </w:rPr>
          <w:br w:type="page"/>
        </w:r>
      </w:del>
    </w:p>
    <w:p w14:paraId="67555B5E" w14:textId="152B923B" w:rsidR="00397C96" w:rsidRPr="001F4CC2" w:rsidRDefault="00397C96" w:rsidP="009A4867">
      <w:pPr>
        <w:spacing w:before="30" w:line="360" w:lineRule="auto"/>
        <w:ind w:firstLine="708"/>
        <w:jc w:val="both"/>
        <w:rPr>
          <w:ins w:id="893" w:author="wersja poprawiona" w:date="2023-04-03T01:59:00Z"/>
          <w:rFonts w:ascii="Times New Roman" w:hAnsi="Times New Roman" w:cs="Times New Roman"/>
          <w:color w:val="000000" w:themeColor="text1"/>
          <w:sz w:val="24"/>
          <w:szCs w:val="24"/>
        </w:rPr>
      </w:pPr>
      <w:ins w:id="894" w:author="wersja poprawiona" w:date="2023-04-03T01:59:00Z">
        <w:r w:rsidRPr="001F4CC2">
          <w:rPr>
            <w:rFonts w:ascii="Times New Roman" w:hAnsi="Times New Roman" w:cs="Times New Roman"/>
            <w:color w:val="000000" w:themeColor="text1"/>
            <w:sz w:val="24"/>
            <w:szCs w:val="24"/>
          </w:rPr>
          <w:lastRenderedPageBreak/>
          <w:t>Mimo swoich wad, zastosowany czujnik, jest najlepszym rozwiązaniem w swoim pułapie cenowym. Alternatywne konstrukcje opierają się o pomiar rezystancji gleby, który jest mniej dokładny ze względu na zmienna rezystancję pod wpływem stosowania różnych nawozów</w:t>
        </w:r>
        <w:r w:rsidR="003F1DA1" w:rsidRPr="001F4CC2">
          <w:rPr>
            <w:rFonts w:ascii="Times New Roman" w:hAnsi="Times New Roman" w:cs="Times New Roman"/>
            <w:color w:val="000000" w:themeColor="text1"/>
            <w:sz w:val="24"/>
            <w:szCs w:val="24"/>
          </w:rPr>
          <w:t xml:space="preserve"> [12]</w:t>
        </w:r>
        <w:r w:rsidRPr="001F4CC2">
          <w:rPr>
            <w:rFonts w:ascii="Times New Roman" w:hAnsi="Times New Roman" w:cs="Times New Roman"/>
            <w:color w:val="000000" w:themeColor="text1"/>
            <w:sz w:val="24"/>
            <w:szCs w:val="24"/>
          </w:rPr>
          <w:t>.</w:t>
        </w:r>
      </w:ins>
    </w:p>
    <w:p w14:paraId="1F1DD3A2" w14:textId="1C3E2A81" w:rsidR="00397C96" w:rsidRPr="001F4CC2" w:rsidRDefault="00397C96" w:rsidP="00397C96">
      <w:pPr>
        <w:spacing w:before="30" w:line="360" w:lineRule="auto"/>
        <w:ind w:firstLine="708"/>
        <w:jc w:val="both"/>
        <w:rPr>
          <w:ins w:id="895" w:author="wersja poprawiona" w:date="2023-04-03T01:59:00Z"/>
          <w:rFonts w:ascii="Times New Roman" w:hAnsi="Times New Roman" w:cs="Times New Roman"/>
          <w:color w:val="000000" w:themeColor="text1"/>
          <w:sz w:val="24"/>
          <w:szCs w:val="24"/>
        </w:rPr>
      </w:pPr>
      <w:ins w:id="896" w:author="wersja poprawiona" w:date="2023-04-03T01:59:00Z">
        <w:r w:rsidRPr="001F4CC2">
          <w:rPr>
            <w:rFonts w:ascii="Times New Roman" w:hAnsi="Times New Roman" w:cs="Times New Roman"/>
            <w:color w:val="000000" w:themeColor="text1"/>
            <w:sz w:val="24"/>
            <w:szCs w:val="24"/>
          </w:rPr>
          <w:t>Oprócz dokładności największym problemem czujników rezystancyjnych jest to, że niezaizolowane elektrody pomiarowe ulegają w stosunkowo szybkim czasie korozji (Rys. 5.</w:t>
        </w:r>
        <w:r w:rsidR="008A2758" w:rsidRPr="001F4CC2">
          <w:rPr>
            <w:rFonts w:ascii="Times New Roman" w:hAnsi="Times New Roman" w:cs="Times New Roman"/>
            <w:color w:val="000000" w:themeColor="text1"/>
            <w:sz w:val="24"/>
            <w:szCs w:val="24"/>
          </w:rPr>
          <w:t>6)</w:t>
        </w:r>
        <w:r w:rsidRPr="001F4CC2">
          <w:rPr>
            <w:rFonts w:ascii="Times New Roman" w:hAnsi="Times New Roman" w:cs="Times New Roman"/>
            <w:color w:val="000000" w:themeColor="text1"/>
            <w:sz w:val="24"/>
            <w:szCs w:val="24"/>
          </w:rPr>
          <w:t xml:space="preserve"> przyspieszonej zjawiskiem elektrolizy, która zachodzi, gdy tylko badana próbka gleby jest wilgotna.</w:t>
        </w:r>
        <w:r w:rsidR="007C1208" w:rsidRPr="001F4CC2">
          <w:rPr>
            <w:rFonts w:ascii="Times New Roman" w:hAnsi="Times New Roman" w:cs="Times New Roman"/>
            <w:color w:val="000000" w:themeColor="text1"/>
            <w:sz w:val="24"/>
            <w:szCs w:val="24"/>
          </w:rPr>
          <w:t xml:space="preserve"> Rozwiązaniem problemu korozji mogłoby być zaprojektowanie czujnika zasilanego przebiegiem przemiennym o średnim napięciu równym zeru, jednak nadal nie poprawiłoby to dokładności sensora.</w:t>
        </w:r>
      </w:ins>
    </w:p>
    <w:p w14:paraId="32F19FA4" w14:textId="77777777" w:rsidR="00397C96" w:rsidRPr="001F4CC2" w:rsidRDefault="00397C96" w:rsidP="00397C96">
      <w:pPr>
        <w:keepNext/>
        <w:spacing w:before="30" w:line="360" w:lineRule="auto"/>
        <w:jc w:val="center"/>
        <w:rPr>
          <w:ins w:id="897" w:author="wersja poprawiona" w:date="2023-04-03T01:59:00Z"/>
          <w:color w:val="000000" w:themeColor="text1"/>
        </w:rPr>
      </w:pPr>
      <w:ins w:id="898" w:author="wersja poprawiona" w:date="2023-04-03T01:59:00Z">
        <w:r w:rsidRPr="001F4CC2">
          <w:rPr>
            <w:noProof/>
            <w:color w:val="000000" w:themeColor="text1"/>
          </w:rPr>
          <w:drawing>
            <wp:inline distT="0" distB="0" distL="0" distR="0" wp14:anchorId="78CA7649" wp14:editId="181915DC">
              <wp:extent cx="5071731" cy="3381154"/>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60" cy="3402040"/>
                      </a:xfrm>
                      <a:prstGeom prst="rect">
                        <a:avLst/>
                      </a:prstGeom>
                      <a:noFill/>
                      <a:ln>
                        <a:noFill/>
                      </a:ln>
                    </pic:spPr>
                  </pic:pic>
                </a:graphicData>
              </a:graphic>
            </wp:inline>
          </w:drawing>
        </w:r>
      </w:ins>
    </w:p>
    <w:p w14:paraId="4B22200F" w14:textId="3BD9F256" w:rsidR="00397C96" w:rsidRPr="001F4CC2" w:rsidRDefault="00397C96" w:rsidP="00397C96">
      <w:pPr>
        <w:pStyle w:val="Legenda"/>
        <w:jc w:val="center"/>
        <w:rPr>
          <w:ins w:id="899" w:author="wersja poprawiona" w:date="2023-04-03T01:59:00Z"/>
          <w:rFonts w:ascii="Times New Roman" w:hAnsi="Times New Roman" w:cs="Times New Roman"/>
          <w:color w:val="000000" w:themeColor="text1"/>
          <w:sz w:val="24"/>
          <w:szCs w:val="24"/>
        </w:rPr>
      </w:pPr>
      <w:moveToRangeStart w:id="900" w:author="wersja poprawiona" w:date="2023-04-03T01:59:00Z" w:name="move131379561"/>
      <w:moveTo w:id="901" w:author="wersja poprawiona" w:date="2023-04-03T01:59:00Z">
        <w:r w:rsidRPr="001F4CC2">
          <w:rPr>
            <w:color w:val="000000" w:themeColor="text1"/>
            <w:rPrChange w:id="902" w:author="wersja poprawiona" w:date="2023-04-03T01:59:00Z">
              <w:rPr/>
            </w:rPrChange>
          </w:rPr>
          <w:t xml:space="preserve">Rys. </w:t>
        </w:r>
      </w:moveTo>
      <w:moveToRangeEnd w:id="900"/>
      <w:ins w:id="903" w:author="wersja poprawiona" w:date="2023-04-03T01:59:00Z">
        <w:r w:rsidRPr="001F4CC2">
          <w:rPr>
            <w:color w:val="000000" w:themeColor="text1"/>
          </w:rPr>
          <w:t>5.</w:t>
        </w:r>
        <w:r w:rsidR="00184E3B" w:rsidRPr="001F4CC2">
          <w:rPr>
            <w:color w:val="000000" w:themeColor="text1"/>
          </w:rPr>
          <w:t>6</w:t>
        </w:r>
        <w:r w:rsidRPr="001F4CC2">
          <w:rPr>
            <w:color w:val="000000" w:themeColor="text1"/>
          </w:rPr>
          <w:t>. Skorodowany rezystancyjny czujnik wilgotności gleby</w:t>
        </w:r>
        <w:r w:rsidR="003F1DA1" w:rsidRPr="001F4CC2">
          <w:rPr>
            <w:color w:val="000000" w:themeColor="text1"/>
          </w:rPr>
          <w:t xml:space="preserve"> [12].</w:t>
        </w:r>
      </w:ins>
    </w:p>
    <w:p w14:paraId="2EE1C1A5" w14:textId="33C87608" w:rsidR="00D260B9" w:rsidRPr="001F4CC2" w:rsidRDefault="001F45C2" w:rsidP="0083267E">
      <w:pPr>
        <w:pStyle w:val="Nagwek3"/>
      </w:pPr>
      <w:bookmarkStart w:id="904" w:name="_Toc128879296"/>
      <w:r w:rsidRPr="001F4CC2">
        <w:t xml:space="preserve">5.2.3 </w:t>
      </w:r>
      <w:r w:rsidR="00D260B9" w:rsidRPr="001F4CC2">
        <w:t>Schemat</w:t>
      </w:r>
      <w:bookmarkEnd w:id="904"/>
      <w:ins w:id="905" w:author="wersja poprawiona" w:date="2023-04-03T01:59:00Z">
        <w:r w:rsidR="00A25F72" w:rsidRPr="001F4CC2">
          <w:t xml:space="preserve"> elektryczny urządzenia pomiarowego</w:t>
        </w:r>
      </w:ins>
    </w:p>
    <w:p w14:paraId="189DD77A" w14:textId="335AEFC9" w:rsidR="001E75F8" w:rsidRPr="001F4CC2" w:rsidRDefault="00F1665B" w:rsidP="001F45C2">
      <w:pPr>
        <w:spacing w:before="30" w:line="360" w:lineRule="auto"/>
        <w:rPr>
          <w:rFonts w:ascii="Times New Roman" w:hAnsi="Times New Roman"/>
          <w:color w:val="000000" w:themeColor="text1"/>
          <w:sz w:val="24"/>
          <w:rPrChange w:id="90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907" w:author="wersja poprawiona" w:date="2023-04-03T01:59:00Z">
            <w:rPr>
              <w:rFonts w:ascii="Times New Roman" w:hAnsi="Times New Roman"/>
              <w:sz w:val="24"/>
            </w:rPr>
          </w:rPrChange>
        </w:rPr>
        <w:tab/>
        <w:t>Połączenia w projekcie zostały przedstawione na schemacie elektrycznym</w:t>
      </w:r>
      <w:r w:rsidR="0025703A" w:rsidRPr="001F4CC2">
        <w:rPr>
          <w:rFonts w:ascii="Times New Roman" w:hAnsi="Times New Roman"/>
          <w:color w:val="000000" w:themeColor="text1"/>
          <w:sz w:val="24"/>
          <w:rPrChange w:id="908" w:author="wersja poprawiona" w:date="2023-04-03T01:59:00Z">
            <w:rPr>
              <w:rFonts w:ascii="Times New Roman" w:hAnsi="Times New Roman"/>
              <w:sz w:val="24"/>
            </w:rPr>
          </w:rPrChange>
        </w:rPr>
        <w:br/>
        <w:t>(</w:t>
      </w:r>
      <w:r w:rsidR="0025703A" w:rsidRPr="001F4CC2">
        <w:rPr>
          <w:rFonts w:ascii="Times New Roman" w:hAnsi="Times New Roman"/>
          <w:i/>
          <w:color w:val="000000" w:themeColor="text1"/>
          <w:sz w:val="24"/>
          <w:rPrChange w:id="909" w:author="wersja poprawiona" w:date="2023-04-03T01:59:00Z">
            <w:rPr>
              <w:rFonts w:ascii="Times New Roman" w:hAnsi="Times New Roman"/>
              <w:i/>
              <w:sz w:val="24"/>
            </w:rPr>
          </w:rPrChange>
        </w:rPr>
        <w:t>Rys. 5.</w:t>
      </w:r>
      <w:del w:id="910" w:author="wersja poprawiona" w:date="2023-04-03T01:59:00Z">
        <w:r w:rsidR="0025703A">
          <w:rPr>
            <w:rFonts w:ascii="Times New Roman" w:hAnsi="Times New Roman" w:cs="Times New Roman"/>
            <w:i/>
            <w:iCs/>
            <w:sz w:val="24"/>
            <w:szCs w:val="24"/>
          </w:rPr>
          <w:delText>2.3.1</w:delText>
        </w:r>
        <w:r w:rsidR="0025703A">
          <w:rPr>
            <w:rFonts w:ascii="Times New Roman" w:hAnsi="Times New Roman" w:cs="Times New Roman"/>
            <w:sz w:val="24"/>
            <w:szCs w:val="24"/>
          </w:rPr>
          <w:delText>)</w:delText>
        </w:r>
      </w:del>
      <w:ins w:id="911" w:author="wersja poprawiona" w:date="2023-04-03T01:59:00Z">
        <w:r w:rsidR="00184E3B" w:rsidRPr="001F4CC2">
          <w:rPr>
            <w:rFonts w:ascii="Times New Roman" w:hAnsi="Times New Roman" w:cs="Times New Roman"/>
            <w:i/>
            <w:iCs/>
            <w:color w:val="000000" w:themeColor="text1"/>
            <w:sz w:val="24"/>
            <w:szCs w:val="24"/>
          </w:rPr>
          <w:t>7.</w:t>
        </w:r>
        <w:r w:rsidR="0025703A" w:rsidRPr="001F4CC2">
          <w:rPr>
            <w:rFonts w:ascii="Times New Roman" w:hAnsi="Times New Roman" w:cs="Times New Roman"/>
            <w:color w:val="000000" w:themeColor="text1"/>
            <w:sz w:val="24"/>
            <w:szCs w:val="24"/>
          </w:rPr>
          <w:t>)</w:t>
        </w:r>
      </w:ins>
      <w:r w:rsidR="0025703A" w:rsidRPr="001F4CC2">
        <w:rPr>
          <w:rFonts w:ascii="Times New Roman" w:hAnsi="Times New Roman"/>
          <w:color w:val="000000" w:themeColor="text1"/>
          <w:sz w:val="24"/>
          <w:rPrChange w:id="912" w:author="wersja poprawiona" w:date="2023-04-03T01:59:00Z">
            <w:rPr>
              <w:rFonts w:ascii="Times New Roman" w:hAnsi="Times New Roman"/>
              <w:sz w:val="24"/>
            </w:rPr>
          </w:rPrChange>
        </w:rPr>
        <w:t xml:space="preserve"> </w:t>
      </w:r>
      <w:r w:rsidRPr="001F4CC2">
        <w:rPr>
          <w:rFonts w:ascii="Times New Roman" w:hAnsi="Times New Roman"/>
          <w:color w:val="000000" w:themeColor="text1"/>
          <w:sz w:val="24"/>
          <w:rPrChange w:id="913" w:author="wersja poprawiona" w:date="2023-04-03T01:59:00Z">
            <w:rPr>
              <w:rFonts w:ascii="Times New Roman" w:hAnsi="Times New Roman"/>
              <w:sz w:val="24"/>
            </w:rPr>
          </w:rPrChange>
        </w:rPr>
        <w:t>wykonanym przy pomocy oprogramowania KiCad.</w:t>
      </w:r>
    </w:p>
    <w:p w14:paraId="42ADC81D" w14:textId="77777777" w:rsidR="001E75F8" w:rsidRDefault="00CA4C38" w:rsidP="001E75F8">
      <w:pPr>
        <w:keepNext/>
        <w:spacing w:before="30" w:line="360" w:lineRule="auto"/>
        <w:jc w:val="center"/>
        <w:rPr>
          <w:del w:id="914" w:author="wersja poprawiona" w:date="2023-04-03T01:59:00Z"/>
        </w:rPr>
      </w:pPr>
      <w:del w:id="915" w:author="wersja poprawiona" w:date="2023-04-03T01:59:00Z">
        <w:r w:rsidRPr="00CA4C38">
          <w:rPr>
            <w:rFonts w:ascii="Times New Roman" w:hAnsi="Times New Roman" w:cs="Times New Roman"/>
            <w:noProof/>
            <w:sz w:val="24"/>
            <w:szCs w:val="24"/>
          </w:rPr>
          <w:lastRenderedPageBreak/>
          <w:drawing>
            <wp:inline distT="0" distB="0" distL="0" distR="0" wp14:anchorId="1FE2CF10" wp14:editId="5B2E5A13">
              <wp:extent cx="4670507" cy="7378811"/>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5155" cy="7386154"/>
                      </a:xfrm>
                      <a:prstGeom prst="rect">
                        <a:avLst/>
                      </a:prstGeom>
                    </pic:spPr>
                  </pic:pic>
                </a:graphicData>
              </a:graphic>
            </wp:inline>
          </w:drawing>
        </w:r>
      </w:del>
    </w:p>
    <w:p w14:paraId="0A643AF3" w14:textId="1C426CC3" w:rsidR="00A25F72" w:rsidRPr="001F4CC2" w:rsidRDefault="00397C96" w:rsidP="001F45C2">
      <w:pPr>
        <w:spacing w:before="30" w:line="360" w:lineRule="auto"/>
        <w:rPr>
          <w:ins w:id="916" w:author="wersja poprawiona" w:date="2023-04-03T01:59:00Z"/>
          <w:rFonts w:ascii="Times New Roman" w:hAnsi="Times New Roman" w:cs="Times New Roman"/>
          <w:color w:val="000000" w:themeColor="text1"/>
          <w:sz w:val="24"/>
          <w:szCs w:val="24"/>
        </w:rPr>
      </w:pPr>
      <w:moveFromRangeStart w:id="917" w:author="wersja poprawiona" w:date="2023-04-03T01:59:00Z" w:name="move131379561"/>
      <w:moveFrom w:id="918" w:author="wersja poprawiona" w:date="2023-04-03T01:59:00Z">
        <w:r w:rsidRPr="001F4CC2">
          <w:rPr>
            <w:color w:val="000000" w:themeColor="text1"/>
            <w:rPrChange w:id="919" w:author="wersja poprawiona" w:date="2023-04-03T01:59:00Z">
              <w:rPr/>
            </w:rPrChange>
          </w:rPr>
          <w:t xml:space="preserve">Rys. </w:t>
        </w:r>
      </w:moveFrom>
      <w:moveFromRangeEnd w:id="917"/>
      <w:ins w:id="920" w:author="wersja poprawiona" w:date="2023-04-03T01:59:00Z">
        <w:r w:rsidR="00A25F72" w:rsidRPr="001F4CC2">
          <w:rPr>
            <w:rFonts w:ascii="Times New Roman" w:hAnsi="Times New Roman" w:cs="Times New Roman"/>
            <w:color w:val="000000" w:themeColor="text1"/>
            <w:sz w:val="24"/>
            <w:szCs w:val="24"/>
          </w:rPr>
          <w:tab/>
          <w:t>Oprócz podstawowych elementów wynikających ze specyfikacji projektu (mikrokontroler, czujnik temperatury i wilgotności powietrza oraz czujnik wilgotności gleby) zastosowana została dioda LED (D1), która na etapie testowania</w:t>
        </w:r>
        <w:r w:rsidR="00A155BE" w:rsidRPr="001F4CC2">
          <w:rPr>
            <w:rFonts w:ascii="Times New Roman" w:hAnsi="Times New Roman" w:cs="Times New Roman"/>
            <w:color w:val="000000" w:themeColor="text1"/>
            <w:sz w:val="24"/>
            <w:szCs w:val="24"/>
          </w:rPr>
          <w:t xml:space="preserve">, wraz z wbudowaną diodą podłączoną do </w:t>
        </w:r>
        <w:proofErr w:type="spellStart"/>
        <w:r w:rsidR="00A155BE" w:rsidRPr="001F4CC2">
          <w:rPr>
            <w:rFonts w:ascii="Times New Roman" w:hAnsi="Times New Roman" w:cs="Times New Roman"/>
            <w:color w:val="000000" w:themeColor="text1"/>
            <w:sz w:val="24"/>
            <w:szCs w:val="24"/>
          </w:rPr>
          <w:t>pinu</w:t>
        </w:r>
        <w:proofErr w:type="spellEnd"/>
        <w:r w:rsidR="00A155BE" w:rsidRPr="001F4CC2">
          <w:rPr>
            <w:rFonts w:ascii="Times New Roman" w:hAnsi="Times New Roman" w:cs="Times New Roman"/>
            <w:color w:val="000000" w:themeColor="text1"/>
            <w:sz w:val="24"/>
            <w:szCs w:val="24"/>
          </w:rPr>
          <w:t xml:space="preserve"> D2 służyły do wizualizacji działania procedur na dwóch rdzeniach procesora.</w:t>
        </w:r>
      </w:ins>
    </w:p>
    <w:p w14:paraId="66725F7F" w14:textId="77777777" w:rsidR="001E75F8" w:rsidRPr="001F4CC2" w:rsidRDefault="00CA4C38" w:rsidP="001E75F8">
      <w:pPr>
        <w:keepNext/>
        <w:spacing w:before="30" w:line="360" w:lineRule="auto"/>
        <w:jc w:val="center"/>
        <w:rPr>
          <w:ins w:id="921" w:author="wersja poprawiona" w:date="2023-04-03T01:59:00Z"/>
          <w:color w:val="000000" w:themeColor="text1"/>
        </w:rPr>
      </w:pPr>
      <w:ins w:id="922"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7C4D0262" wp14:editId="58E6737E">
              <wp:extent cx="3492873" cy="5518298"/>
              <wp:effectExtent l="0" t="0" r="0" b="635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4605" cy="5536833"/>
                      </a:xfrm>
                      <a:prstGeom prst="rect">
                        <a:avLst/>
                      </a:prstGeom>
                    </pic:spPr>
                  </pic:pic>
                </a:graphicData>
              </a:graphic>
            </wp:inline>
          </w:drawing>
        </w:r>
      </w:ins>
    </w:p>
    <w:p w14:paraId="36E2FF2E" w14:textId="3B5330DC" w:rsidR="000B71CB" w:rsidRPr="001F4CC2" w:rsidRDefault="001E75F8" w:rsidP="001E75F8">
      <w:pPr>
        <w:pStyle w:val="Legenda"/>
        <w:jc w:val="center"/>
        <w:rPr>
          <w:rFonts w:ascii="Times New Roman" w:hAnsi="Times New Roman"/>
          <w:color w:val="000000" w:themeColor="text1"/>
          <w:sz w:val="24"/>
          <w:rPrChange w:id="923" w:author="wersja poprawiona" w:date="2023-04-03T01:59:00Z">
            <w:rPr>
              <w:rFonts w:ascii="Times New Roman" w:hAnsi="Times New Roman"/>
              <w:sz w:val="24"/>
            </w:rPr>
          </w:rPrChange>
        </w:rPr>
      </w:pPr>
      <w:moveToRangeStart w:id="924" w:author="wersja poprawiona" w:date="2023-04-03T01:59:00Z" w:name="move131379562"/>
      <w:moveTo w:id="925" w:author="wersja poprawiona" w:date="2023-04-03T01:59:00Z">
        <w:r w:rsidRPr="001F4CC2">
          <w:rPr>
            <w:color w:val="000000" w:themeColor="text1"/>
            <w:rPrChange w:id="926" w:author="wersja poprawiona" w:date="2023-04-03T01:59:00Z">
              <w:rPr/>
            </w:rPrChange>
          </w:rPr>
          <w:t xml:space="preserve">Rys. </w:t>
        </w:r>
      </w:moveTo>
      <w:moveToRangeEnd w:id="924"/>
      <w:r w:rsidR="00A73080" w:rsidRPr="001F4CC2">
        <w:rPr>
          <w:color w:val="000000" w:themeColor="text1"/>
          <w:rPrChange w:id="927" w:author="wersja poprawiona" w:date="2023-04-03T01:59:00Z">
            <w:rPr/>
          </w:rPrChange>
        </w:rPr>
        <w:t>5.</w:t>
      </w:r>
      <w:del w:id="928" w:author="wersja poprawiona" w:date="2023-04-03T01:59:00Z">
        <w:r w:rsidR="00A73080">
          <w:delText>2.3.1</w:delText>
        </w:r>
      </w:del>
      <w:ins w:id="929" w:author="wersja poprawiona" w:date="2023-04-03T01:59:00Z">
        <w:r w:rsidR="00184E3B" w:rsidRPr="001F4CC2">
          <w:rPr>
            <w:color w:val="000000" w:themeColor="text1"/>
          </w:rPr>
          <w:t>7</w:t>
        </w:r>
      </w:ins>
      <w:r w:rsidR="00A73080" w:rsidRPr="001F4CC2">
        <w:rPr>
          <w:color w:val="000000" w:themeColor="text1"/>
          <w:rPrChange w:id="930" w:author="wersja poprawiona" w:date="2023-04-03T01:59:00Z">
            <w:rPr/>
          </w:rPrChange>
        </w:rPr>
        <w:t>. Schemat elektryczny projektu</w:t>
      </w:r>
    </w:p>
    <w:p w14:paraId="74491D5F" w14:textId="2F757E0F" w:rsidR="00E15D9C" w:rsidRPr="001F4CC2" w:rsidRDefault="001F45C2" w:rsidP="0083267E">
      <w:pPr>
        <w:pStyle w:val="Nagwek3"/>
      </w:pPr>
      <w:bookmarkStart w:id="931" w:name="_Toc128879297"/>
      <w:r w:rsidRPr="001F4CC2">
        <w:t xml:space="preserve">5.2.4 </w:t>
      </w:r>
      <w:r w:rsidR="00E15D9C" w:rsidRPr="001F4CC2">
        <w:t>P</w:t>
      </w:r>
      <w:r w:rsidR="00F47336" w:rsidRPr="001F4CC2">
        <w:t>ły</w:t>
      </w:r>
      <w:r w:rsidR="00E15D9C" w:rsidRPr="001F4CC2">
        <w:t>tka</w:t>
      </w:r>
      <w:r w:rsidRPr="001F4CC2">
        <w:t xml:space="preserve"> PCB</w:t>
      </w:r>
      <w:bookmarkEnd w:id="931"/>
    </w:p>
    <w:p w14:paraId="406F1C4C" w14:textId="13AD2903" w:rsidR="00D260B9" w:rsidRPr="001F4CC2" w:rsidRDefault="00F47336" w:rsidP="00E303CB">
      <w:pPr>
        <w:spacing w:before="30" w:line="360" w:lineRule="auto"/>
        <w:jc w:val="both"/>
        <w:rPr>
          <w:rFonts w:ascii="Times New Roman" w:hAnsi="Times New Roman"/>
          <w:color w:val="000000" w:themeColor="text1"/>
          <w:sz w:val="24"/>
          <w:rPrChange w:id="932"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933"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934" w:author="wersja poprawiona" w:date="2023-04-03T01:59:00Z">
            <w:rPr>
              <w:rFonts w:ascii="Times New Roman" w:hAnsi="Times New Roman"/>
              <w:sz w:val="24"/>
            </w:rPr>
          </w:rPrChange>
        </w:rPr>
        <w:t>W projekcie zastosowana została płytka PCB</w:t>
      </w:r>
      <w:del w:id="935" w:author="wersja poprawiona" w:date="2023-04-03T01:59:00Z">
        <w:r>
          <w:rPr>
            <w:rFonts w:ascii="Times New Roman" w:hAnsi="Times New Roman" w:cs="Times New Roman"/>
            <w:sz w:val="24"/>
            <w:szCs w:val="24"/>
          </w:rPr>
          <w:delText xml:space="preserve"> – nie jest ona dedykowana do urządzenia pomiarowego.</w:delText>
        </w:r>
      </w:del>
      <w:ins w:id="936" w:author="wersja poprawiona" w:date="2023-04-03T01:59:00Z">
        <w:r w:rsidRPr="001F4CC2">
          <w:rPr>
            <w:rFonts w:ascii="Times New Roman" w:hAnsi="Times New Roman" w:cs="Times New Roman"/>
            <w:color w:val="000000" w:themeColor="text1"/>
            <w:sz w:val="24"/>
            <w:szCs w:val="24"/>
          </w:rPr>
          <w:t>.</w:t>
        </w:r>
      </w:ins>
      <w:r w:rsidRPr="001F4CC2">
        <w:rPr>
          <w:rFonts w:ascii="Times New Roman" w:hAnsi="Times New Roman"/>
          <w:color w:val="000000" w:themeColor="text1"/>
          <w:sz w:val="24"/>
          <w:rPrChange w:id="937" w:author="wersja poprawiona" w:date="2023-04-03T01:59:00Z">
            <w:rPr>
              <w:rFonts w:ascii="Times New Roman" w:hAnsi="Times New Roman"/>
              <w:sz w:val="24"/>
            </w:rPr>
          </w:rPrChange>
        </w:rPr>
        <w:t xml:space="preserve"> Ze względów ekonomicznych została zaprojektowana</w:t>
      </w:r>
      <w:ins w:id="938" w:author="wersja poprawiona" w:date="2023-04-03T01:59:00Z">
        <w:r w:rsidR="00D634EE" w:rsidRPr="001F4CC2">
          <w:rPr>
            <w:rFonts w:ascii="Times New Roman" w:hAnsi="Times New Roman" w:cs="Times New Roman"/>
            <w:color w:val="000000" w:themeColor="text1"/>
            <w:sz w:val="24"/>
            <w:szCs w:val="24"/>
          </w:rPr>
          <w:t>, jako</w:t>
        </w:r>
      </w:ins>
      <w:r w:rsidR="00D634EE" w:rsidRPr="001F4CC2">
        <w:rPr>
          <w:rFonts w:ascii="Times New Roman" w:hAnsi="Times New Roman"/>
          <w:color w:val="000000" w:themeColor="text1"/>
          <w:sz w:val="24"/>
          <w:rPrChange w:id="939" w:author="wersja poprawiona" w:date="2023-04-03T01:59:00Z">
            <w:rPr>
              <w:rFonts w:ascii="Times New Roman" w:hAnsi="Times New Roman"/>
              <w:sz w:val="24"/>
            </w:rPr>
          </w:rPrChange>
        </w:rPr>
        <w:t xml:space="preserve"> płytka </w:t>
      </w:r>
      <w:del w:id="940" w:author="wersja poprawiona" w:date="2023-04-03T01:59:00Z">
        <w:r>
          <w:rPr>
            <w:rFonts w:ascii="Times New Roman" w:hAnsi="Times New Roman" w:cs="Times New Roman"/>
            <w:sz w:val="24"/>
            <w:szCs w:val="24"/>
          </w:rPr>
          <w:delText>uniwersalna</w:delText>
        </w:r>
      </w:del>
      <w:ins w:id="941" w:author="wersja poprawiona" w:date="2023-04-03T01:59:00Z">
        <w:r w:rsidR="00D634EE" w:rsidRPr="001F4CC2">
          <w:rPr>
            <w:rFonts w:ascii="Times New Roman" w:hAnsi="Times New Roman" w:cs="Times New Roman"/>
            <w:color w:val="000000" w:themeColor="text1"/>
            <w:sz w:val="24"/>
            <w:szCs w:val="24"/>
          </w:rPr>
          <w:t>deweloperska</w:t>
        </w:r>
      </w:ins>
      <w:r w:rsidRPr="001F4CC2">
        <w:rPr>
          <w:rFonts w:ascii="Times New Roman" w:hAnsi="Times New Roman"/>
          <w:color w:val="000000" w:themeColor="text1"/>
          <w:sz w:val="24"/>
          <w:rPrChange w:id="942" w:author="wersja poprawiona" w:date="2023-04-03T01:59:00Z">
            <w:rPr>
              <w:rFonts w:ascii="Times New Roman" w:hAnsi="Times New Roman"/>
              <w:sz w:val="24"/>
            </w:rPr>
          </w:rPrChange>
        </w:rPr>
        <w:t xml:space="preserve"> z możliwością zastosowania konwertera stanów logicznych do zamiany stosowanej logiki 3V3 na 5V.</w:t>
      </w:r>
      <w:r w:rsidR="00F1665B" w:rsidRPr="001F4CC2">
        <w:rPr>
          <w:rFonts w:ascii="Times New Roman" w:hAnsi="Times New Roman"/>
          <w:color w:val="000000" w:themeColor="text1"/>
          <w:sz w:val="24"/>
          <w:rPrChange w:id="943" w:author="wersja poprawiona" w:date="2023-04-03T01:59:00Z">
            <w:rPr>
              <w:rFonts w:ascii="Times New Roman" w:hAnsi="Times New Roman"/>
              <w:sz w:val="24"/>
            </w:rPr>
          </w:rPrChange>
        </w:rPr>
        <w:t xml:space="preserve"> </w:t>
      </w:r>
      <w:r w:rsidR="00A8619C" w:rsidRPr="001F4CC2">
        <w:rPr>
          <w:rFonts w:ascii="Times New Roman" w:hAnsi="Times New Roman"/>
          <w:color w:val="000000" w:themeColor="text1"/>
          <w:sz w:val="24"/>
          <w:rPrChange w:id="944" w:author="wersja poprawiona" w:date="2023-04-03T01:59:00Z">
            <w:rPr>
              <w:rFonts w:ascii="Times New Roman" w:hAnsi="Times New Roman"/>
              <w:sz w:val="24"/>
            </w:rPr>
          </w:rPrChange>
        </w:rPr>
        <w:t>Płytka została zaprojektowana od podstaw w programie KiC</w:t>
      </w:r>
      <w:r w:rsidR="00BA0758" w:rsidRPr="001F4CC2">
        <w:rPr>
          <w:rFonts w:ascii="Times New Roman" w:hAnsi="Times New Roman"/>
          <w:color w:val="000000" w:themeColor="text1"/>
          <w:sz w:val="24"/>
          <w:rPrChange w:id="945" w:author="wersja poprawiona" w:date="2023-04-03T01:59:00Z">
            <w:rPr>
              <w:rFonts w:ascii="Times New Roman" w:hAnsi="Times New Roman"/>
              <w:sz w:val="24"/>
            </w:rPr>
          </w:rPrChange>
        </w:rPr>
        <w:t>ad</w:t>
      </w:r>
      <w:r w:rsidR="00A8619C" w:rsidRPr="001F4CC2">
        <w:rPr>
          <w:rFonts w:ascii="Times New Roman" w:hAnsi="Times New Roman"/>
          <w:color w:val="000000" w:themeColor="text1"/>
          <w:sz w:val="24"/>
          <w:rPrChange w:id="946" w:author="wersja poprawiona" w:date="2023-04-03T01:59:00Z">
            <w:rPr>
              <w:rFonts w:ascii="Times New Roman" w:hAnsi="Times New Roman"/>
              <w:sz w:val="24"/>
            </w:rPr>
          </w:rPrChange>
        </w:rPr>
        <w:t xml:space="preserve"> a następnie jej wykonanie zostało zlecone </w:t>
      </w:r>
      <w:r w:rsidR="00F1665B" w:rsidRPr="001F4CC2">
        <w:rPr>
          <w:rFonts w:ascii="Times New Roman" w:hAnsi="Times New Roman"/>
          <w:color w:val="000000" w:themeColor="text1"/>
          <w:sz w:val="24"/>
          <w:rPrChange w:id="947" w:author="wersja poprawiona" w:date="2023-04-03T01:59:00Z">
            <w:rPr>
              <w:rFonts w:ascii="Times New Roman" w:hAnsi="Times New Roman"/>
              <w:sz w:val="24"/>
            </w:rPr>
          </w:rPrChange>
        </w:rPr>
        <w:t>zewnętrznej firmie.</w:t>
      </w:r>
    </w:p>
    <w:p w14:paraId="068F9AA7" w14:textId="42B0C365" w:rsidR="00A8619C" w:rsidRPr="001F4CC2" w:rsidRDefault="00A8619C" w:rsidP="00E303CB">
      <w:pPr>
        <w:spacing w:before="30" w:line="360" w:lineRule="auto"/>
        <w:jc w:val="both"/>
        <w:rPr>
          <w:rFonts w:ascii="Times New Roman" w:hAnsi="Times New Roman"/>
          <w:color w:val="000000" w:themeColor="text1"/>
          <w:sz w:val="24"/>
          <w:rPrChange w:id="94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949" w:author="wersja poprawiona" w:date="2023-04-03T01:59:00Z">
            <w:rPr>
              <w:rFonts w:ascii="Times New Roman" w:hAnsi="Times New Roman"/>
              <w:sz w:val="24"/>
            </w:rPr>
          </w:rPrChange>
        </w:rPr>
        <w:tab/>
        <w:t>Cała część elektroniczna została umieszczona na płytce PCB.</w:t>
      </w:r>
      <w:r w:rsidR="00A155BE" w:rsidRPr="001F4CC2">
        <w:rPr>
          <w:rFonts w:ascii="Times New Roman" w:hAnsi="Times New Roman"/>
          <w:color w:val="000000" w:themeColor="text1"/>
          <w:sz w:val="24"/>
          <w:rPrChange w:id="950" w:author="wersja poprawiona" w:date="2023-04-03T01:59:00Z">
            <w:rPr>
              <w:rFonts w:ascii="Times New Roman" w:hAnsi="Times New Roman"/>
              <w:sz w:val="24"/>
            </w:rPr>
          </w:rPrChange>
        </w:rPr>
        <w:t xml:space="preserve"> </w:t>
      </w:r>
      <w:del w:id="951" w:author="wersja poprawiona" w:date="2023-04-03T01:59:00Z">
        <w:r>
          <w:rPr>
            <w:rFonts w:ascii="Times New Roman" w:hAnsi="Times New Roman" w:cs="Times New Roman"/>
            <w:sz w:val="24"/>
            <w:szCs w:val="24"/>
          </w:rPr>
          <w:delText>Nie jest ona dedykowana do urządzenia pomiarowego – jest konstrukcją uniwersalną</w:delText>
        </w:r>
        <w:r w:rsidR="00BA0758">
          <w:rPr>
            <w:rFonts w:ascii="Times New Roman" w:hAnsi="Times New Roman" w:cs="Times New Roman"/>
            <w:sz w:val="24"/>
            <w:szCs w:val="24"/>
          </w:rPr>
          <w:delText xml:space="preserve"> zaprojektowaną od podstaw w programie KiCad.</w:delText>
        </w:r>
        <w:r w:rsidR="0025703A">
          <w:rPr>
            <w:rFonts w:ascii="Times New Roman" w:hAnsi="Times New Roman" w:cs="Times New Roman"/>
            <w:sz w:val="24"/>
            <w:szCs w:val="24"/>
          </w:rPr>
          <w:delText xml:space="preserve"> </w:delText>
        </w:r>
      </w:del>
      <w:r w:rsidR="0025703A" w:rsidRPr="001F4CC2">
        <w:rPr>
          <w:rFonts w:ascii="Times New Roman" w:hAnsi="Times New Roman"/>
          <w:color w:val="000000" w:themeColor="text1"/>
          <w:sz w:val="24"/>
          <w:rPrChange w:id="952" w:author="wersja poprawiona" w:date="2023-04-03T01:59:00Z">
            <w:rPr>
              <w:rFonts w:ascii="Times New Roman" w:hAnsi="Times New Roman"/>
              <w:sz w:val="24"/>
            </w:rPr>
          </w:rPrChange>
        </w:rPr>
        <w:t xml:space="preserve">Projekt płytki został przedstawiony na </w:t>
      </w:r>
      <w:r w:rsidR="0025703A" w:rsidRPr="001F4CC2">
        <w:rPr>
          <w:rFonts w:ascii="Times New Roman" w:hAnsi="Times New Roman"/>
          <w:i/>
          <w:color w:val="000000" w:themeColor="text1"/>
          <w:sz w:val="24"/>
          <w:rPrChange w:id="953" w:author="wersja poprawiona" w:date="2023-04-03T01:59:00Z">
            <w:rPr>
              <w:rFonts w:ascii="Times New Roman" w:hAnsi="Times New Roman"/>
              <w:i/>
              <w:sz w:val="24"/>
            </w:rPr>
          </w:rPrChange>
        </w:rPr>
        <w:t>Rys 5.</w:t>
      </w:r>
      <w:del w:id="954" w:author="wersja poprawiona" w:date="2023-04-03T01:59:00Z">
        <w:r w:rsidR="0025703A">
          <w:rPr>
            <w:rFonts w:ascii="Times New Roman" w:hAnsi="Times New Roman" w:cs="Times New Roman"/>
            <w:i/>
            <w:iCs/>
            <w:sz w:val="24"/>
            <w:szCs w:val="24"/>
          </w:rPr>
          <w:delText>2.4.1</w:delText>
        </w:r>
      </w:del>
      <w:ins w:id="955" w:author="wersja poprawiona" w:date="2023-04-03T01:59:00Z">
        <w:r w:rsidR="00184E3B" w:rsidRPr="001F4CC2">
          <w:rPr>
            <w:rFonts w:ascii="Times New Roman" w:hAnsi="Times New Roman" w:cs="Times New Roman"/>
            <w:i/>
            <w:iCs/>
            <w:color w:val="000000" w:themeColor="text1"/>
            <w:sz w:val="24"/>
            <w:szCs w:val="24"/>
          </w:rPr>
          <w:t>8</w:t>
        </w:r>
      </w:ins>
      <w:r w:rsidR="0025703A" w:rsidRPr="001F4CC2">
        <w:rPr>
          <w:rFonts w:ascii="Times New Roman" w:hAnsi="Times New Roman"/>
          <w:i/>
          <w:color w:val="000000" w:themeColor="text1"/>
          <w:sz w:val="24"/>
          <w:rPrChange w:id="956" w:author="wersja poprawiona" w:date="2023-04-03T01:59:00Z">
            <w:rPr>
              <w:rFonts w:ascii="Times New Roman" w:hAnsi="Times New Roman"/>
              <w:i/>
              <w:sz w:val="24"/>
            </w:rPr>
          </w:rPrChange>
        </w:rPr>
        <w:t>.</w:t>
      </w:r>
      <w:r w:rsidR="00BA0758" w:rsidRPr="001F4CC2">
        <w:rPr>
          <w:rFonts w:ascii="Times New Roman" w:hAnsi="Times New Roman"/>
          <w:color w:val="000000" w:themeColor="text1"/>
          <w:sz w:val="24"/>
          <w:rPrChange w:id="957" w:author="wersja poprawiona" w:date="2023-04-03T01:59:00Z">
            <w:rPr>
              <w:rFonts w:ascii="Times New Roman" w:hAnsi="Times New Roman"/>
              <w:sz w:val="24"/>
            </w:rPr>
          </w:rPrChange>
        </w:rPr>
        <w:t xml:space="preserve"> Zastosowanie takiego rozwiązania zostało podyktowane ograniczonym czasem wykonania pracy – stworzenie </w:t>
      </w:r>
      <w:r w:rsidR="00BA0758" w:rsidRPr="001F4CC2">
        <w:rPr>
          <w:rFonts w:ascii="Times New Roman" w:hAnsi="Times New Roman"/>
          <w:color w:val="000000" w:themeColor="text1"/>
          <w:sz w:val="24"/>
          <w:rPrChange w:id="958" w:author="wersja poprawiona" w:date="2023-04-03T01:59:00Z">
            <w:rPr>
              <w:rFonts w:ascii="Times New Roman" w:hAnsi="Times New Roman"/>
              <w:sz w:val="24"/>
            </w:rPr>
          </w:rPrChange>
        </w:rPr>
        <w:lastRenderedPageBreak/>
        <w:t>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sidRPr="001F4CC2">
        <w:rPr>
          <w:rFonts w:ascii="Times New Roman" w:hAnsi="Times New Roman"/>
          <w:color w:val="000000" w:themeColor="text1"/>
          <w:sz w:val="24"/>
          <w:rPrChange w:id="959" w:author="wersja poprawiona" w:date="2023-04-03T01:59:00Z">
            <w:rPr>
              <w:rFonts w:ascii="Times New Roman" w:hAnsi="Times New Roman"/>
              <w:sz w:val="24"/>
            </w:rPr>
          </w:rPrChange>
        </w:rPr>
        <w:t>.</w:t>
      </w:r>
    </w:p>
    <w:p w14:paraId="1244CB97" w14:textId="77777777" w:rsidR="00F1665B" w:rsidRDefault="00D260B9" w:rsidP="00F1665B">
      <w:pPr>
        <w:keepNext/>
        <w:spacing w:before="30" w:line="360" w:lineRule="auto"/>
        <w:jc w:val="center"/>
        <w:rPr>
          <w:del w:id="960" w:author="wersja poprawiona" w:date="2023-04-03T01:59:00Z"/>
        </w:rPr>
      </w:pPr>
      <w:del w:id="961" w:author="wersja poprawiona" w:date="2023-04-03T01:59:00Z">
        <w:r w:rsidRPr="00D260B9">
          <w:rPr>
            <w:rFonts w:ascii="Times New Roman" w:hAnsi="Times New Roman" w:cs="Times New Roman"/>
            <w:noProof/>
            <w:sz w:val="24"/>
            <w:szCs w:val="24"/>
          </w:rPr>
          <w:drawing>
            <wp:inline distT="0" distB="0" distL="0" distR="0" wp14:anchorId="744327C9" wp14:editId="4F5A323F">
              <wp:extent cx="5011444" cy="423862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3292" cy="4240188"/>
                      </a:xfrm>
                      <a:prstGeom prst="rect">
                        <a:avLst/>
                      </a:prstGeom>
                    </pic:spPr>
                  </pic:pic>
                </a:graphicData>
              </a:graphic>
            </wp:inline>
          </w:drawing>
        </w:r>
      </w:del>
    </w:p>
    <w:p w14:paraId="4DCB4296" w14:textId="59415B86" w:rsidR="00A155BE" w:rsidRPr="001F4CC2" w:rsidRDefault="00A155BE" w:rsidP="00E303CB">
      <w:pPr>
        <w:spacing w:before="30" w:line="360" w:lineRule="auto"/>
        <w:jc w:val="both"/>
        <w:rPr>
          <w:ins w:id="962" w:author="wersja poprawiona" w:date="2023-04-03T01:59:00Z"/>
          <w:rFonts w:ascii="Times New Roman" w:hAnsi="Times New Roman" w:cs="Times New Roman"/>
          <w:color w:val="000000" w:themeColor="text1"/>
          <w:sz w:val="24"/>
          <w:szCs w:val="24"/>
        </w:rPr>
      </w:pPr>
      <w:ins w:id="963" w:author="wersja poprawiona" w:date="2023-04-03T01:59:00Z">
        <w:r w:rsidRPr="001F4CC2">
          <w:rPr>
            <w:rFonts w:ascii="Times New Roman" w:hAnsi="Times New Roman" w:cs="Times New Roman"/>
            <w:color w:val="000000" w:themeColor="text1"/>
            <w:sz w:val="24"/>
            <w:szCs w:val="24"/>
          </w:rPr>
          <w:tab/>
          <w:t xml:space="preserve">Płytka uniwersalna zawiera wyjścia wszystkich dostępnych </w:t>
        </w:r>
        <w:proofErr w:type="spellStart"/>
        <w:r w:rsidRPr="001F4CC2">
          <w:rPr>
            <w:rFonts w:ascii="Times New Roman" w:hAnsi="Times New Roman" w:cs="Times New Roman"/>
            <w:color w:val="000000" w:themeColor="text1"/>
            <w:sz w:val="24"/>
            <w:szCs w:val="24"/>
          </w:rPr>
          <w:t>pinów</w:t>
        </w:r>
        <w:proofErr w:type="spellEnd"/>
        <w:r w:rsidRPr="001F4CC2">
          <w:rPr>
            <w:rFonts w:ascii="Times New Roman" w:hAnsi="Times New Roman" w:cs="Times New Roman"/>
            <w:color w:val="000000" w:themeColor="text1"/>
            <w:sz w:val="24"/>
            <w:szCs w:val="24"/>
          </w:rPr>
          <w:t xml:space="preserve"> mikrokontrolera, możliwość podłączenia zewnętrznego zasilania 5V, które pozwala na zastosowanie </w:t>
        </w:r>
      </w:ins>
    </w:p>
    <w:p w14:paraId="1C3099D2" w14:textId="77777777" w:rsidR="003D5DBF" w:rsidRPr="001F4CC2" w:rsidRDefault="003D5DBF" w:rsidP="00E303CB">
      <w:pPr>
        <w:spacing w:before="30" w:line="360" w:lineRule="auto"/>
        <w:jc w:val="both"/>
        <w:rPr>
          <w:ins w:id="964" w:author="wersja poprawiona" w:date="2023-04-03T01:59:00Z"/>
          <w:rFonts w:ascii="Times New Roman" w:hAnsi="Times New Roman" w:cs="Times New Roman"/>
          <w:color w:val="000000" w:themeColor="text1"/>
          <w:sz w:val="24"/>
          <w:szCs w:val="24"/>
        </w:rPr>
      </w:pPr>
    </w:p>
    <w:p w14:paraId="77FFF834" w14:textId="77777777" w:rsidR="00F1665B" w:rsidRPr="001F4CC2" w:rsidRDefault="00D260B9" w:rsidP="00F1665B">
      <w:pPr>
        <w:keepNext/>
        <w:spacing w:before="30" w:line="360" w:lineRule="auto"/>
        <w:jc w:val="center"/>
        <w:rPr>
          <w:ins w:id="965" w:author="wersja poprawiona" w:date="2023-04-03T01:59:00Z"/>
          <w:color w:val="000000" w:themeColor="text1"/>
        </w:rPr>
      </w:pPr>
      <w:ins w:id="966"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12132BBA" wp14:editId="07DAD406">
              <wp:extent cx="4173629" cy="353001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1176" cy="3536393"/>
                      </a:xfrm>
                      <a:prstGeom prst="rect">
                        <a:avLst/>
                      </a:prstGeom>
                    </pic:spPr>
                  </pic:pic>
                </a:graphicData>
              </a:graphic>
            </wp:inline>
          </w:drawing>
        </w:r>
      </w:ins>
    </w:p>
    <w:p w14:paraId="597DDF9C" w14:textId="524667D6" w:rsidR="00D260B9" w:rsidRPr="001F4CC2" w:rsidRDefault="00F1665B" w:rsidP="00F1665B">
      <w:pPr>
        <w:pStyle w:val="Legenda"/>
        <w:jc w:val="center"/>
        <w:rPr>
          <w:rFonts w:ascii="Times New Roman" w:hAnsi="Times New Roman"/>
          <w:color w:val="000000" w:themeColor="text1"/>
          <w:sz w:val="24"/>
          <w:rPrChange w:id="967" w:author="wersja poprawiona" w:date="2023-04-03T01:59:00Z">
            <w:rPr>
              <w:rFonts w:ascii="Times New Roman" w:hAnsi="Times New Roman"/>
              <w:sz w:val="24"/>
            </w:rPr>
          </w:rPrChange>
        </w:rPr>
      </w:pPr>
      <w:r w:rsidRPr="001F4CC2">
        <w:rPr>
          <w:color w:val="000000" w:themeColor="text1"/>
          <w:rPrChange w:id="968" w:author="wersja poprawiona" w:date="2023-04-03T01:59:00Z">
            <w:rPr/>
          </w:rPrChange>
        </w:rPr>
        <w:t>Rys</w:t>
      </w:r>
      <w:r w:rsidR="00A73080" w:rsidRPr="001F4CC2">
        <w:rPr>
          <w:color w:val="000000" w:themeColor="text1"/>
          <w:rPrChange w:id="969" w:author="wersja poprawiona" w:date="2023-04-03T01:59:00Z">
            <w:rPr/>
          </w:rPrChange>
        </w:rPr>
        <w:t>. 5.</w:t>
      </w:r>
      <w:del w:id="970" w:author="wersja poprawiona" w:date="2023-04-03T01:59:00Z">
        <w:r w:rsidR="00A73080">
          <w:delText>2.4.1</w:delText>
        </w:r>
      </w:del>
      <w:ins w:id="971" w:author="wersja poprawiona" w:date="2023-04-03T01:59:00Z">
        <w:r w:rsidR="00184E3B" w:rsidRPr="001F4CC2">
          <w:rPr>
            <w:color w:val="000000" w:themeColor="text1"/>
          </w:rPr>
          <w:t>8</w:t>
        </w:r>
      </w:ins>
      <w:r w:rsidR="00A73080" w:rsidRPr="001F4CC2">
        <w:rPr>
          <w:color w:val="000000" w:themeColor="text1"/>
          <w:rPrChange w:id="972" w:author="wersja poprawiona" w:date="2023-04-03T01:59:00Z">
            <w:rPr/>
          </w:rPrChange>
        </w:rPr>
        <w:t>. Projekt płytki w programie KiCad</w:t>
      </w:r>
    </w:p>
    <w:p w14:paraId="720A6B7C" w14:textId="77777777" w:rsidR="001E75F8" w:rsidRDefault="00F47336" w:rsidP="001E75F8">
      <w:pPr>
        <w:keepNext/>
        <w:spacing w:before="30" w:line="360" w:lineRule="auto"/>
        <w:jc w:val="center"/>
        <w:rPr>
          <w:del w:id="973" w:author="wersja poprawiona" w:date="2023-04-03T01:59:00Z"/>
        </w:rPr>
      </w:pPr>
      <w:del w:id="974" w:author="wersja poprawiona" w:date="2023-04-03T01:59:00Z">
        <w:r>
          <w:rPr>
            <w:rFonts w:ascii="Times New Roman" w:hAnsi="Times New Roman" w:cs="Times New Roman"/>
            <w:noProof/>
            <w:sz w:val="24"/>
            <w:szCs w:val="24"/>
          </w:rPr>
          <w:lastRenderedPageBreak/>
          <w:drawing>
            <wp:inline distT="0" distB="0" distL="0" distR="0" wp14:anchorId="14CA5FB9" wp14:editId="32C6F06F">
              <wp:extent cx="5163114" cy="3880884"/>
              <wp:effectExtent l="0" t="0" r="0" b="57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6310" cy="3883287"/>
                      </a:xfrm>
                      <a:prstGeom prst="rect">
                        <a:avLst/>
                      </a:prstGeom>
                      <a:noFill/>
                      <a:ln>
                        <a:noFill/>
                      </a:ln>
                    </pic:spPr>
                  </pic:pic>
                </a:graphicData>
              </a:graphic>
            </wp:inline>
          </w:drawing>
        </w:r>
      </w:del>
    </w:p>
    <w:p w14:paraId="16D20DCA" w14:textId="6DBF9094" w:rsidR="007C1208" w:rsidRPr="001F4CC2" w:rsidRDefault="007C1208" w:rsidP="007C1208">
      <w:pPr>
        <w:keepNext/>
        <w:spacing w:before="30" w:line="360" w:lineRule="auto"/>
        <w:ind w:firstLine="708"/>
        <w:jc w:val="both"/>
        <w:rPr>
          <w:ins w:id="975" w:author="wersja poprawiona" w:date="2023-04-03T01:59:00Z"/>
          <w:rFonts w:ascii="Times New Roman" w:hAnsi="Times New Roman" w:cs="Times New Roman"/>
          <w:color w:val="000000" w:themeColor="text1"/>
          <w:sz w:val="24"/>
          <w:szCs w:val="24"/>
        </w:rPr>
      </w:pPr>
      <w:r w:rsidRPr="001F4CC2">
        <w:rPr>
          <w:rFonts w:ascii="Times New Roman" w:hAnsi="Times New Roman"/>
          <w:i/>
          <w:color w:val="000000" w:themeColor="text1"/>
          <w:sz w:val="24"/>
          <w:rPrChange w:id="976" w:author="wersja poprawiona" w:date="2023-04-03T01:59:00Z">
            <w:rPr/>
          </w:rPrChange>
        </w:rPr>
        <w:t>Rys. 5.</w:t>
      </w:r>
      <w:ins w:id="977" w:author="wersja poprawiona" w:date="2023-04-03T01:59:00Z">
        <w:r w:rsidR="00184E3B" w:rsidRPr="001F4CC2">
          <w:rPr>
            <w:rFonts w:ascii="Times New Roman" w:hAnsi="Times New Roman" w:cs="Times New Roman"/>
            <w:i/>
            <w:iCs/>
            <w:color w:val="000000" w:themeColor="text1"/>
            <w:sz w:val="24"/>
            <w:szCs w:val="24"/>
          </w:rPr>
          <w:t>9.</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przedstawia gotową płytkę wykonaną przez zewnętrzną firmę. Uzyskany efekt jest zadowalający. Obwód drukowany jest bardzo dobrej jakości. </w:t>
        </w:r>
      </w:ins>
    </w:p>
    <w:p w14:paraId="77DEACC3" w14:textId="0CBB231C" w:rsidR="001E75F8" w:rsidRPr="001F4CC2" w:rsidRDefault="003D5DBF" w:rsidP="001E75F8">
      <w:pPr>
        <w:keepNext/>
        <w:spacing w:before="30" w:line="360" w:lineRule="auto"/>
        <w:jc w:val="center"/>
        <w:rPr>
          <w:ins w:id="978" w:author="wersja poprawiona" w:date="2023-04-03T01:59:00Z"/>
          <w:color w:val="000000" w:themeColor="text1"/>
        </w:rPr>
      </w:pPr>
      <w:ins w:id="979" w:author="wersja poprawiona" w:date="2023-04-03T01:59:00Z">
        <w:r w:rsidRPr="001F4CC2">
          <w:rPr>
            <w:noProof/>
            <w:color w:val="000000" w:themeColor="text1"/>
          </w:rPr>
          <w:drawing>
            <wp:inline distT="0" distB="0" distL="0" distR="0" wp14:anchorId="2400F777" wp14:editId="21A36EDA">
              <wp:extent cx="3657600" cy="3182753"/>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510" t="19901" r="24898" b="19158"/>
                      <a:stretch/>
                    </pic:blipFill>
                    <pic:spPr bwMode="auto">
                      <a:xfrm>
                        <a:off x="0" y="0"/>
                        <a:ext cx="3706662" cy="3225446"/>
                      </a:xfrm>
                      <a:prstGeom prst="rect">
                        <a:avLst/>
                      </a:prstGeom>
                      <a:noFill/>
                      <a:ln>
                        <a:noFill/>
                      </a:ln>
                      <a:extLst>
                        <a:ext uri="{53640926-AAD7-44D8-BBD7-CCE9431645EC}">
                          <a14:shadowObscured xmlns:a14="http://schemas.microsoft.com/office/drawing/2010/main"/>
                        </a:ext>
                      </a:extLst>
                    </pic:spPr>
                  </pic:pic>
                </a:graphicData>
              </a:graphic>
            </wp:inline>
          </w:drawing>
        </w:r>
      </w:ins>
    </w:p>
    <w:p w14:paraId="7B18E373" w14:textId="15029CF5" w:rsidR="00F1665B" w:rsidRPr="001F4CC2" w:rsidRDefault="001E75F8" w:rsidP="001E75F8">
      <w:pPr>
        <w:pStyle w:val="Legenda"/>
        <w:jc w:val="center"/>
        <w:rPr>
          <w:color w:val="000000" w:themeColor="text1"/>
          <w:rPrChange w:id="980" w:author="wersja poprawiona" w:date="2023-04-03T01:59:00Z">
            <w:rPr/>
          </w:rPrChange>
        </w:rPr>
      </w:pPr>
      <w:moveToRangeStart w:id="981" w:author="wersja poprawiona" w:date="2023-04-03T01:59:00Z" w:name="move131379563"/>
      <w:moveTo w:id="982" w:author="wersja poprawiona" w:date="2023-04-03T01:59:00Z">
        <w:r w:rsidRPr="001F4CC2">
          <w:rPr>
            <w:color w:val="000000" w:themeColor="text1"/>
            <w:rPrChange w:id="983" w:author="wersja poprawiona" w:date="2023-04-03T01:59:00Z">
              <w:rPr/>
            </w:rPrChange>
          </w:rPr>
          <w:t xml:space="preserve">Rys. </w:t>
        </w:r>
      </w:moveTo>
      <w:moveToRangeEnd w:id="981"/>
      <w:del w:id="984" w:author="wersja poprawiona" w:date="2023-04-03T01:59:00Z">
        <w:r w:rsidR="00A73080">
          <w:delText>2.4.2</w:delText>
        </w:r>
      </w:del>
      <w:ins w:id="985" w:author="wersja poprawiona" w:date="2023-04-03T01:59:00Z">
        <w:r w:rsidR="00A73080" w:rsidRPr="001F4CC2">
          <w:rPr>
            <w:color w:val="000000" w:themeColor="text1"/>
          </w:rPr>
          <w:t>5.</w:t>
        </w:r>
        <w:r w:rsidR="00184E3B" w:rsidRPr="001F4CC2">
          <w:rPr>
            <w:color w:val="000000" w:themeColor="text1"/>
          </w:rPr>
          <w:t>9</w:t>
        </w:r>
      </w:ins>
      <w:r w:rsidR="00184E3B" w:rsidRPr="001F4CC2">
        <w:rPr>
          <w:color w:val="000000" w:themeColor="text1"/>
          <w:rPrChange w:id="986" w:author="wersja poprawiona" w:date="2023-04-03T01:59:00Z">
            <w:rPr/>
          </w:rPrChange>
        </w:rPr>
        <w:t>.</w:t>
      </w:r>
      <w:r w:rsidR="00A73080" w:rsidRPr="001F4CC2">
        <w:rPr>
          <w:color w:val="000000" w:themeColor="text1"/>
          <w:rPrChange w:id="987" w:author="wersja poprawiona" w:date="2023-04-03T01:59:00Z">
            <w:rPr/>
          </w:rPrChange>
        </w:rPr>
        <w:t xml:space="preserve"> Wykonana płytka</w:t>
      </w:r>
    </w:p>
    <w:p w14:paraId="204C132F" w14:textId="77777777" w:rsidR="001E75F8" w:rsidRDefault="0080047E" w:rsidP="001E75F8">
      <w:pPr>
        <w:keepNext/>
        <w:spacing w:before="30" w:line="360" w:lineRule="auto"/>
        <w:jc w:val="center"/>
        <w:rPr>
          <w:del w:id="988" w:author="wersja poprawiona" w:date="2023-04-03T01:59:00Z"/>
        </w:rPr>
      </w:pPr>
      <w:del w:id="989" w:author="wersja poprawiona" w:date="2023-04-03T01:59:00Z">
        <w:r>
          <w:rPr>
            <w:rFonts w:ascii="Times New Roman" w:hAnsi="Times New Roman" w:cs="Times New Roman"/>
            <w:b/>
            <w:bCs/>
            <w:noProof/>
            <w:sz w:val="24"/>
            <w:szCs w:val="24"/>
          </w:rPr>
          <w:lastRenderedPageBreak/>
          <w:drawing>
            <wp:inline distT="0" distB="0" distL="0" distR="0" wp14:anchorId="2188C40C" wp14:editId="16D5CF43">
              <wp:extent cx="5199321" cy="3908098"/>
              <wp:effectExtent l="0" t="0" r="190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07946" cy="3914581"/>
                      </a:xfrm>
                      <a:prstGeom prst="rect">
                        <a:avLst/>
                      </a:prstGeom>
                      <a:noFill/>
                      <a:ln>
                        <a:noFill/>
                      </a:ln>
                    </pic:spPr>
                  </pic:pic>
                </a:graphicData>
              </a:graphic>
            </wp:inline>
          </w:drawing>
        </w:r>
      </w:del>
    </w:p>
    <w:p w14:paraId="0E834DD7" w14:textId="6C6BF776" w:rsidR="007C1208" w:rsidRPr="001F4CC2" w:rsidRDefault="007C1208" w:rsidP="007C1208">
      <w:pPr>
        <w:keepNext/>
        <w:spacing w:before="30" w:line="360" w:lineRule="auto"/>
        <w:ind w:firstLine="708"/>
        <w:jc w:val="both"/>
        <w:rPr>
          <w:ins w:id="990" w:author="wersja poprawiona" w:date="2023-04-03T01:59:00Z"/>
          <w:color w:val="000000" w:themeColor="text1"/>
        </w:rPr>
      </w:pPr>
      <w:ins w:id="991" w:author="wersja poprawiona" w:date="2023-04-03T01:59:00Z">
        <w:r w:rsidRPr="001F4CC2">
          <w:rPr>
            <w:rFonts w:ascii="Times New Roman" w:hAnsi="Times New Roman" w:cs="Times New Roman"/>
            <w:color w:val="000000" w:themeColor="text1"/>
            <w:sz w:val="24"/>
            <w:szCs w:val="24"/>
          </w:rPr>
          <w:t xml:space="preserve">Na </w:t>
        </w:r>
      </w:ins>
      <w:r w:rsidRPr="001F4CC2">
        <w:rPr>
          <w:rFonts w:ascii="Times New Roman" w:hAnsi="Times New Roman"/>
          <w:i/>
          <w:color w:val="000000" w:themeColor="text1"/>
          <w:sz w:val="24"/>
          <w:rPrChange w:id="992" w:author="wersja poprawiona" w:date="2023-04-03T01:59:00Z">
            <w:rPr/>
          </w:rPrChange>
        </w:rPr>
        <w:t>Rys. 5.</w:t>
      </w:r>
      <w:ins w:id="993" w:author="wersja poprawiona" w:date="2023-04-03T01:59:00Z">
        <w:r w:rsidR="00184E3B" w:rsidRPr="001F4CC2">
          <w:rPr>
            <w:rFonts w:ascii="Times New Roman" w:hAnsi="Times New Roman" w:cs="Times New Roman"/>
            <w:i/>
            <w:iCs/>
            <w:color w:val="000000" w:themeColor="text1"/>
            <w:sz w:val="24"/>
            <w:szCs w:val="24"/>
          </w:rPr>
          <w:t>10</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przedstawiona została płytka z zamontowanym mikrokontrolerem umieszczona w specjalnym imadle, którego celem było zredukowanie szansy na wystąpienie zwarć wywołanych ciałami obcymi w fazie testów urządzenia bez obudowy.</w:t>
        </w:r>
      </w:ins>
    </w:p>
    <w:p w14:paraId="66C77FEB" w14:textId="77777777" w:rsidR="007C1208" w:rsidRPr="001F4CC2" w:rsidRDefault="007C1208" w:rsidP="007C1208">
      <w:pPr>
        <w:rPr>
          <w:ins w:id="994" w:author="wersja poprawiona" w:date="2023-04-03T01:59:00Z"/>
          <w:color w:val="000000" w:themeColor="text1"/>
        </w:rPr>
      </w:pPr>
    </w:p>
    <w:p w14:paraId="2B04047F" w14:textId="49E3F127" w:rsidR="001E75F8" w:rsidRPr="001F4CC2" w:rsidRDefault="003D5DBF" w:rsidP="001E75F8">
      <w:pPr>
        <w:keepNext/>
        <w:spacing w:before="30" w:line="360" w:lineRule="auto"/>
        <w:jc w:val="center"/>
        <w:rPr>
          <w:ins w:id="995" w:author="wersja poprawiona" w:date="2023-04-03T01:59:00Z"/>
          <w:color w:val="000000" w:themeColor="text1"/>
        </w:rPr>
      </w:pPr>
      <w:ins w:id="996" w:author="wersja poprawiona" w:date="2023-04-03T01:59:00Z">
        <w:r w:rsidRPr="001F4CC2">
          <w:rPr>
            <w:rFonts w:ascii="Times New Roman" w:hAnsi="Times New Roman" w:cs="Times New Roman"/>
            <w:b/>
            <w:bCs/>
            <w:noProof/>
            <w:color w:val="000000" w:themeColor="text1"/>
            <w:sz w:val="24"/>
            <w:szCs w:val="24"/>
          </w:rPr>
          <w:drawing>
            <wp:inline distT="0" distB="0" distL="0" distR="0" wp14:anchorId="2E0CC5FF" wp14:editId="26190CCF">
              <wp:extent cx="4550734" cy="2982401"/>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529" t="24324" r="17151" b="18671"/>
                      <a:stretch/>
                    </pic:blipFill>
                    <pic:spPr bwMode="auto">
                      <a:xfrm>
                        <a:off x="0" y="0"/>
                        <a:ext cx="4590856" cy="3008696"/>
                      </a:xfrm>
                      <a:prstGeom prst="rect">
                        <a:avLst/>
                      </a:prstGeom>
                      <a:noFill/>
                      <a:ln>
                        <a:noFill/>
                      </a:ln>
                      <a:extLst>
                        <a:ext uri="{53640926-AAD7-44D8-BBD7-CCE9431645EC}">
                          <a14:shadowObscured xmlns:a14="http://schemas.microsoft.com/office/drawing/2010/main"/>
                        </a:ext>
                      </a:extLst>
                    </pic:spPr>
                  </pic:pic>
                </a:graphicData>
              </a:graphic>
            </wp:inline>
          </w:drawing>
        </w:r>
      </w:ins>
    </w:p>
    <w:p w14:paraId="10C04F38" w14:textId="237CFB15" w:rsidR="00A73080" w:rsidRPr="001F4CC2" w:rsidRDefault="001E75F8" w:rsidP="007C1208">
      <w:pPr>
        <w:pStyle w:val="Legenda"/>
        <w:jc w:val="center"/>
        <w:rPr>
          <w:color w:val="000000" w:themeColor="text1"/>
          <w:rPrChange w:id="997" w:author="wersja poprawiona" w:date="2023-04-03T01:59:00Z">
            <w:rPr/>
          </w:rPrChange>
        </w:rPr>
      </w:pPr>
      <w:moveToRangeStart w:id="998" w:author="wersja poprawiona" w:date="2023-04-03T01:59:00Z" w:name="move131379564"/>
      <w:moveTo w:id="999" w:author="wersja poprawiona" w:date="2023-04-03T01:59:00Z">
        <w:r w:rsidRPr="001F4CC2">
          <w:rPr>
            <w:color w:val="000000" w:themeColor="text1"/>
            <w:rPrChange w:id="1000" w:author="wersja poprawiona" w:date="2023-04-03T01:59:00Z">
              <w:rPr/>
            </w:rPrChange>
          </w:rPr>
          <w:t xml:space="preserve">Rys. </w:t>
        </w:r>
      </w:moveTo>
      <w:moveToRangeEnd w:id="998"/>
      <w:del w:id="1001" w:author="wersja poprawiona" w:date="2023-04-03T01:59:00Z">
        <w:r w:rsidR="00A73080">
          <w:delText>2.4.3</w:delText>
        </w:r>
      </w:del>
      <w:ins w:id="1002" w:author="wersja poprawiona" w:date="2023-04-03T01:59:00Z">
        <w:r w:rsidR="00A73080" w:rsidRPr="001F4CC2">
          <w:rPr>
            <w:color w:val="000000" w:themeColor="text1"/>
          </w:rPr>
          <w:t>5.</w:t>
        </w:r>
        <w:r w:rsidR="00184E3B" w:rsidRPr="001F4CC2">
          <w:rPr>
            <w:color w:val="000000" w:themeColor="text1"/>
          </w:rPr>
          <w:t>10</w:t>
        </w:r>
      </w:ins>
      <w:r w:rsidR="00A73080" w:rsidRPr="001F4CC2">
        <w:rPr>
          <w:color w:val="000000" w:themeColor="text1"/>
          <w:rPrChange w:id="1003" w:author="wersja poprawiona" w:date="2023-04-03T01:59:00Z">
            <w:rPr/>
          </w:rPrChange>
        </w:rPr>
        <w:t>. Płytka z zamontowanym mikrokontrolerem</w:t>
      </w:r>
    </w:p>
    <w:p w14:paraId="0CB921E2" w14:textId="77777777" w:rsidR="00A73080" w:rsidRPr="00A73080" w:rsidRDefault="00A73080" w:rsidP="00A73080">
      <w:pPr>
        <w:rPr>
          <w:del w:id="1004" w:author="wersja poprawiona" w:date="2023-04-03T01:59:00Z"/>
        </w:rPr>
      </w:pPr>
    </w:p>
    <w:p w14:paraId="6FDF5C15" w14:textId="031676B9" w:rsidR="0080047E" w:rsidRPr="001F4CC2" w:rsidRDefault="001F45C2" w:rsidP="0083267E">
      <w:pPr>
        <w:pStyle w:val="Nagwek3"/>
      </w:pPr>
      <w:bookmarkStart w:id="1005" w:name="_Toc128879298"/>
      <w:r w:rsidRPr="001F4CC2">
        <w:t xml:space="preserve">5.2.5 </w:t>
      </w:r>
      <w:r w:rsidR="0080047E" w:rsidRPr="001F4CC2">
        <w:t>Zabezpieczenie przed warunkami zewnętrznymi</w:t>
      </w:r>
      <w:bookmarkEnd w:id="1005"/>
    </w:p>
    <w:p w14:paraId="0F531E1D" w14:textId="170D5362" w:rsidR="00246361" w:rsidRPr="001F4CC2" w:rsidRDefault="00246361" w:rsidP="00E303CB">
      <w:pPr>
        <w:spacing w:before="30" w:line="360" w:lineRule="auto"/>
        <w:jc w:val="both"/>
        <w:rPr>
          <w:rFonts w:ascii="Times New Roman" w:hAnsi="Times New Roman"/>
          <w:color w:val="000000" w:themeColor="text1"/>
          <w:sz w:val="24"/>
          <w:rPrChange w:id="1006"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1007"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1008" w:author="wersja poprawiona" w:date="2023-04-03T01:59:00Z">
            <w:rPr>
              <w:rFonts w:ascii="Times New Roman" w:hAnsi="Times New Roman"/>
              <w:sz w:val="24"/>
            </w:rPr>
          </w:rPrChange>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Pr="001F4CC2" w:rsidRDefault="00246361" w:rsidP="00E303CB">
      <w:pPr>
        <w:spacing w:before="30" w:line="360" w:lineRule="auto"/>
        <w:jc w:val="both"/>
        <w:rPr>
          <w:rFonts w:ascii="Times New Roman" w:hAnsi="Times New Roman"/>
          <w:color w:val="000000" w:themeColor="text1"/>
          <w:sz w:val="24"/>
          <w:rPrChange w:id="100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010" w:author="wersja poprawiona" w:date="2023-04-03T01:59:00Z">
            <w:rPr>
              <w:rFonts w:ascii="Times New Roman" w:hAnsi="Times New Roman"/>
              <w:sz w:val="24"/>
            </w:rPr>
          </w:rPrChange>
        </w:rPr>
        <w:tab/>
        <w:t xml:space="preserve">Obudowy zostały zaprojektowane w programie Fusion360 – jest to </w:t>
      </w:r>
      <w:r w:rsidR="00791745" w:rsidRPr="001F4CC2">
        <w:rPr>
          <w:rFonts w:ascii="Times New Roman" w:hAnsi="Times New Roman"/>
          <w:color w:val="000000" w:themeColor="text1"/>
          <w:sz w:val="24"/>
          <w:rPrChange w:id="1011" w:author="wersja poprawiona" w:date="2023-04-03T01:59:00Z">
            <w:rPr>
              <w:rFonts w:ascii="Times New Roman" w:hAnsi="Times New Roman"/>
              <w:sz w:val="24"/>
            </w:rPr>
          </w:rPrChange>
        </w:rPr>
        <w:t>oprogramowanie CAD, które stanowi hobbystyczną alternatywę dla skierowanego do zastosowań profesjonalnych Autodesk Inventor.</w:t>
      </w:r>
    </w:p>
    <w:p w14:paraId="1D73900B" w14:textId="2FDB2376" w:rsidR="0025703A" w:rsidRPr="001F4CC2" w:rsidRDefault="0025703A" w:rsidP="00E303CB">
      <w:pPr>
        <w:spacing w:before="30" w:line="360" w:lineRule="auto"/>
        <w:jc w:val="both"/>
        <w:rPr>
          <w:rFonts w:ascii="Times New Roman" w:hAnsi="Times New Roman"/>
          <w:i/>
          <w:color w:val="000000" w:themeColor="text1"/>
          <w:sz w:val="24"/>
          <w:rPrChange w:id="1012" w:author="wersja poprawiona" w:date="2023-04-03T01:59:00Z">
            <w:rPr>
              <w:rFonts w:ascii="Times New Roman" w:hAnsi="Times New Roman"/>
              <w:i/>
              <w:sz w:val="24"/>
            </w:rPr>
          </w:rPrChange>
        </w:rPr>
      </w:pPr>
      <w:r w:rsidRPr="001F4CC2">
        <w:rPr>
          <w:rFonts w:ascii="Times New Roman" w:hAnsi="Times New Roman"/>
          <w:color w:val="000000" w:themeColor="text1"/>
          <w:sz w:val="24"/>
          <w:rPrChange w:id="1013" w:author="wersja poprawiona" w:date="2023-04-03T01:59:00Z">
            <w:rPr>
              <w:rFonts w:ascii="Times New Roman" w:hAnsi="Times New Roman"/>
              <w:sz w:val="24"/>
            </w:rPr>
          </w:rPrChange>
        </w:rPr>
        <w:tab/>
        <w:t xml:space="preserve">Rendery projektów obudów zostały przedstawione na </w:t>
      </w:r>
      <w:r w:rsidRPr="001F4CC2">
        <w:rPr>
          <w:rFonts w:ascii="Times New Roman" w:hAnsi="Times New Roman"/>
          <w:i/>
          <w:color w:val="000000" w:themeColor="text1"/>
          <w:sz w:val="24"/>
          <w:rPrChange w:id="1014" w:author="wersja poprawiona" w:date="2023-04-03T01:59:00Z">
            <w:rPr>
              <w:rFonts w:ascii="Times New Roman" w:hAnsi="Times New Roman"/>
              <w:i/>
              <w:sz w:val="24"/>
            </w:rPr>
          </w:rPrChange>
        </w:rPr>
        <w:t>Rys. 5.</w:t>
      </w:r>
      <w:del w:id="1015" w:author="wersja poprawiona" w:date="2023-04-03T01:59:00Z">
        <w:r>
          <w:rPr>
            <w:rFonts w:ascii="Times New Roman" w:hAnsi="Times New Roman" w:cs="Times New Roman"/>
            <w:i/>
            <w:iCs/>
            <w:sz w:val="24"/>
            <w:szCs w:val="24"/>
          </w:rPr>
          <w:delText>2.5.1</w:delText>
        </w:r>
      </w:del>
      <w:ins w:id="1016" w:author="wersja poprawiona" w:date="2023-04-03T01:59:00Z">
        <w:r w:rsidR="00184E3B" w:rsidRPr="001F4CC2">
          <w:rPr>
            <w:rFonts w:ascii="Times New Roman" w:hAnsi="Times New Roman" w:cs="Times New Roman"/>
            <w:i/>
            <w:iCs/>
            <w:color w:val="000000" w:themeColor="text1"/>
            <w:sz w:val="24"/>
            <w:szCs w:val="24"/>
          </w:rPr>
          <w:t>11.</w:t>
        </w:r>
      </w:ins>
      <w:r w:rsidRPr="001F4CC2">
        <w:rPr>
          <w:rFonts w:ascii="Times New Roman" w:hAnsi="Times New Roman"/>
          <w:i/>
          <w:color w:val="000000" w:themeColor="text1"/>
          <w:sz w:val="24"/>
          <w:rPrChange w:id="1017" w:author="wersja poprawiona" w:date="2023-04-03T01:59:00Z">
            <w:rPr>
              <w:rFonts w:ascii="Times New Roman" w:hAnsi="Times New Roman"/>
              <w:i/>
              <w:sz w:val="24"/>
            </w:rPr>
          </w:rPrChange>
        </w:rPr>
        <w:t xml:space="preserve"> </w:t>
      </w:r>
      <w:r w:rsidRPr="001F4CC2">
        <w:rPr>
          <w:rFonts w:ascii="Times New Roman" w:hAnsi="Times New Roman"/>
          <w:color w:val="000000" w:themeColor="text1"/>
          <w:sz w:val="24"/>
          <w:rPrChange w:id="1018" w:author="wersja poprawiona" w:date="2023-04-03T01:59:00Z">
            <w:rPr>
              <w:rFonts w:ascii="Times New Roman" w:hAnsi="Times New Roman"/>
              <w:sz w:val="24"/>
            </w:rPr>
          </w:rPrChange>
        </w:rPr>
        <w:t xml:space="preserve">i </w:t>
      </w:r>
      <w:r w:rsidRPr="001F4CC2">
        <w:rPr>
          <w:rFonts w:ascii="Times New Roman" w:hAnsi="Times New Roman"/>
          <w:i/>
          <w:color w:val="000000" w:themeColor="text1"/>
          <w:sz w:val="24"/>
          <w:rPrChange w:id="1019" w:author="wersja poprawiona" w:date="2023-04-03T01:59:00Z">
            <w:rPr>
              <w:rFonts w:ascii="Times New Roman" w:hAnsi="Times New Roman"/>
              <w:i/>
              <w:sz w:val="24"/>
            </w:rPr>
          </w:rPrChange>
        </w:rPr>
        <w:t>Rys.</w:t>
      </w:r>
      <w:del w:id="1020" w:author="wersja poprawiona" w:date="2023-04-03T01:59:00Z">
        <w:r>
          <w:rPr>
            <w:rFonts w:ascii="Times New Roman" w:hAnsi="Times New Roman" w:cs="Times New Roman"/>
            <w:i/>
            <w:iCs/>
            <w:sz w:val="24"/>
            <w:szCs w:val="24"/>
          </w:rPr>
          <w:delText>5.2.5.2</w:delText>
        </w:r>
      </w:del>
      <w:ins w:id="1021" w:author="wersja poprawiona" w:date="2023-04-03T01:59:00Z">
        <w:r w:rsidR="00184E3B" w:rsidRPr="001F4CC2">
          <w:rPr>
            <w:rFonts w:ascii="Times New Roman" w:hAnsi="Times New Roman" w:cs="Times New Roman"/>
            <w:i/>
            <w:iCs/>
            <w:color w:val="000000" w:themeColor="text1"/>
            <w:sz w:val="24"/>
            <w:szCs w:val="24"/>
          </w:rPr>
          <w:t>12</w:t>
        </w:r>
      </w:ins>
      <w:r w:rsidRPr="001F4CC2">
        <w:rPr>
          <w:rFonts w:ascii="Times New Roman" w:hAnsi="Times New Roman"/>
          <w:i/>
          <w:color w:val="000000" w:themeColor="text1"/>
          <w:sz w:val="24"/>
          <w:rPrChange w:id="1022" w:author="wersja poprawiona" w:date="2023-04-03T01:59:00Z">
            <w:rPr>
              <w:rFonts w:ascii="Times New Roman" w:hAnsi="Times New Roman"/>
              <w:i/>
              <w:sz w:val="24"/>
            </w:rPr>
          </w:rPrChange>
        </w:rPr>
        <w:t>.</w:t>
      </w:r>
    </w:p>
    <w:p w14:paraId="04EC41E2" w14:textId="77777777" w:rsidR="001E75F8" w:rsidRDefault="00281166" w:rsidP="00A73080">
      <w:pPr>
        <w:keepNext/>
        <w:spacing w:before="30" w:line="360" w:lineRule="auto"/>
        <w:jc w:val="center"/>
        <w:rPr>
          <w:del w:id="1023" w:author="wersja poprawiona" w:date="2023-04-03T01:59:00Z"/>
        </w:rPr>
      </w:pPr>
      <w:del w:id="1024" w:author="wersja poprawiona" w:date="2023-04-03T01:59:00Z">
        <w:r>
          <w:rPr>
            <w:rFonts w:ascii="Times New Roman" w:hAnsi="Times New Roman" w:cs="Times New Roman"/>
            <w:noProof/>
            <w:sz w:val="24"/>
            <w:szCs w:val="24"/>
          </w:rPr>
          <w:lastRenderedPageBreak/>
          <w:drawing>
            <wp:inline distT="0" distB="0" distL="0" distR="0" wp14:anchorId="76A830AC" wp14:editId="2D6031D1">
              <wp:extent cx="5770678" cy="3338409"/>
              <wp:effectExtent l="0" t="0" r="190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3403" cy="3351556"/>
                      </a:xfrm>
                      <a:prstGeom prst="rect">
                        <a:avLst/>
                      </a:prstGeom>
                      <a:noFill/>
                      <a:ln>
                        <a:noFill/>
                      </a:ln>
                    </pic:spPr>
                  </pic:pic>
                </a:graphicData>
              </a:graphic>
            </wp:inline>
          </w:drawing>
        </w:r>
      </w:del>
    </w:p>
    <w:p w14:paraId="5B7977F9" w14:textId="77777777" w:rsidR="001E75F8" w:rsidRPr="001F4CC2" w:rsidRDefault="00281166" w:rsidP="00A73080">
      <w:pPr>
        <w:keepNext/>
        <w:spacing w:before="30" w:line="360" w:lineRule="auto"/>
        <w:jc w:val="center"/>
        <w:rPr>
          <w:ins w:id="1025" w:author="wersja poprawiona" w:date="2023-04-03T01:59:00Z"/>
          <w:color w:val="000000" w:themeColor="text1"/>
        </w:rPr>
      </w:pPr>
      <w:ins w:id="1026" w:author="wersja poprawiona" w:date="2023-04-03T01:59:00Z">
        <w:r w:rsidRPr="001F4CC2">
          <w:rPr>
            <w:rFonts w:ascii="Times New Roman" w:hAnsi="Times New Roman" w:cs="Times New Roman"/>
            <w:noProof/>
            <w:color w:val="000000" w:themeColor="text1"/>
            <w:sz w:val="24"/>
            <w:szCs w:val="24"/>
          </w:rPr>
          <w:drawing>
            <wp:inline distT="0" distB="0" distL="0" distR="0" wp14:anchorId="3312FC01" wp14:editId="6E697EBF">
              <wp:extent cx="4327451" cy="2777817"/>
              <wp:effectExtent l="0" t="0" r="0" b="38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876"/>
                      <a:stretch/>
                    </pic:blipFill>
                    <pic:spPr bwMode="auto">
                      <a:xfrm>
                        <a:off x="0" y="0"/>
                        <a:ext cx="4360700" cy="2799160"/>
                      </a:xfrm>
                      <a:prstGeom prst="rect">
                        <a:avLst/>
                      </a:prstGeom>
                      <a:noFill/>
                      <a:ln>
                        <a:noFill/>
                      </a:ln>
                      <a:extLst>
                        <a:ext uri="{53640926-AAD7-44D8-BBD7-CCE9431645EC}">
                          <a14:shadowObscured xmlns:a14="http://schemas.microsoft.com/office/drawing/2010/main"/>
                        </a:ext>
                      </a:extLst>
                    </pic:spPr>
                  </pic:pic>
                </a:graphicData>
              </a:graphic>
            </wp:inline>
          </w:drawing>
        </w:r>
      </w:ins>
    </w:p>
    <w:p w14:paraId="142AD4C8" w14:textId="5E63F82A" w:rsidR="00CA4C38" w:rsidRPr="001F4CC2" w:rsidRDefault="001E75F8" w:rsidP="00A73080">
      <w:pPr>
        <w:pStyle w:val="Legenda"/>
        <w:jc w:val="center"/>
        <w:rPr>
          <w:color w:val="000000" w:themeColor="text1"/>
          <w:rPrChange w:id="1027" w:author="wersja poprawiona" w:date="2023-04-03T01:59:00Z">
            <w:rPr/>
          </w:rPrChange>
        </w:rPr>
      </w:pPr>
      <w:r w:rsidRPr="001F4CC2">
        <w:rPr>
          <w:color w:val="000000" w:themeColor="text1"/>
          <w:rPrChange w:id="1028" w:author="wersja poprawiona" w:date="2023-04-03T01:59:00Z">
            <w:rPr/>
          </w:rPrChange>
        </w:rPr>
        <w:t xml:space="preserve">Rys. </w:t>
      </w:r>
      <w:r w:rsidR="00A73080" w:rsidRPr="001F4CC2">
        <w:rPr>
          <w:color w:val="000000" w:themeColor="text1"/>
          <w:rPrChange w:id="1029" w:author="wersja poprawiona" w:date="2023-04-03T01:59:00Z">
            <w:rPr/>
          </w:rPrChange>
        </w:rPr>
        <w:t>5.</w:t>
      </w:r>
      <w:del w:id="1030" w:author="wersja poprawiona" w:date="2023-04-03T01:59:00Z">
        <w:r w:rsidR="00A73080">
          <w:delText>2.5.1</w:delText>
        </w:r>
      </w:del>
      <w:ins w:id="1031" w:author="wersja poprawiona" w:date="2023-04-03T01:59:00Z">
        <w:r w:rsidR="00184E3B" w:rsidRPr="001F4CC2">
          <w:rPr>
            <w:color w:val="000000" w:themeColor="text1"/>
          </w:rPr>
          <w:t>11</w:t>
        </w:r>
      </w:ins>
      <w:r w:rsidR="00A73080" w:rsidRPr="001F4CC2">
        <w:rPr>
          <w:color w:val="000000" w:themeColor="text1"/>
          <w:rPrChange w:id="1032" w:author="wersja poprawiona" w:date="2023-04-03T01:59:00Z">
            <w:rPr/>
          </w:rPrChange>
        </w:rPr>
        <w:t xml:space="preserve">. </w:t>
      </w:r>
      <w:proofErr w:type="spellStart"/>
      <w:r w:rsidR="00A73080" w:rsidRPr="001F4CC2">
        <w:rPr>
          <w:color w:val="000000" w:themeColor="text1"/>
          <w:rPrChange w:id="1033" w:author="wersja poprawiona" w:date="2023-04-03T01:59:00Z">
            <w:rPr/>
          </w:rPrChange>
        </w:rPr>
        <w:t>Render</w:t>
      </w:r>
      <w:proofErr w:type="spellEnd"/>
      <w:r w:rsidR="00A73080" w:rsidRPr="001F4CC2">
        <w:rPr>
          <w:color w:val="000000" w:themeColor="text1"/>
          <w:rPrChange w:id="1034" w:author="wersja poprawiona" w:date="2023-04-03T01:59:00Z">
            <w:rPr/>
          </w:rPrChange>
        </w:rPr>
        <w:t xml:space="preserve"> obudowy czujnika SHT30 oraz mikrokontrolera</w:t>
      </w:r>
    </w:p>
    <w:p w14:paraId="21657950" w14:textId="77777777" w:rsidR="00A73080" w:rsidRPr="001F4CC2" w:rsidRDefault="00A73080" w:rsidP="00A73080">
      <w:pPr>
        <w:jc w:val="center"/>
        <w:rPr>
          <w:color w:val="000000" w:themeColor="text1"/>
          <w:rPrChange w:id="1035" w:author="wersja poprawiona" w:date="2023-04-03T01:59:00Z">
            <w:rPr/>
          </w:rPrChange>
        </w:rPr>
      </w:pPr>
    </w:p>
    <w:p w14:paraId="3C3449E9" w14:textId="77777777" w:rsidR="001E75F8" w:rsidRDefault="00281166" w:rsidP="00A73080">
      <w:pPr>
        <w:keepNext/>
        <w:spacing w:before="30" w:line="360" w:lineRule="auto"/>
        <w:jc w:val="center"/>
        <w:rPr>
          <w:del w:id="1036" w:author="wersja poprawiona" w:date="2023-04-03T01:59:00Z"/>
        </w:rPr>
      </w:pPr>
      <w:del w:id="1037" w:author="wersja poprawiona" w:date="2023-04-03T01:59:00Z">
        <w:r>
          <w:rPr>
            <w:rFonts w:ascii="Times New Roman" w:hAnsi="Times New Roman" w:cs="Times New Roman"/>
            <w:noProof/>
            <w:sz w:val="24"/>
            <w:szCs w:val="24"/>
          </w:rPr>
          <w:lastRenderedPageBreak/>
          <w:drawing>
            <wp:inline distT="0" distB="0" distL="0" distR="0" wp14:anchorId="3D0443A4" wp14:editId="67A3B5CE">
              <wp:extent cx="5762625" cy="3333750"/>
              <wp:effectExtent l="0" t="0" r="952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del>
    </w:p>
    <w:p w14:paraId="4E3D797D" w14:textId="77777777" w:rsidR="001E75F8" w:rsidRPr="001F4CC2" w:rsidRDefault="00281166" w:rsidP="00A73080">
      <w:pPr>
        <w:keepNext/>
        <w:spacing w:before="30" w:line="360" w:lineRule="auto"/>
        <w:jc w:val="center"/>
        <w:rPr>
          <w:ins w:id="1038" w:author="wersja poprawiona" w:date="2023-04-03T01:59:00Z"/>
          <w:color w:val="000000" w:themeColor="text1"/>
        </w:rPr>
      </w:pPr>
      <w:ins w:id="1039" w:author="wersja poprawiona" w:date="2023-04-03T01:59:00Z">
        <w:r w:rsidRPr="001F4CC2">
          <w:rPr>
            <w:rFonts w:ascii="Times New Roman" w:hAnsi="Times New Roman" w:cs="Times New Roman"/>
            <w:noProof/>
            <w:color w:val="000000" w:themeColor="text1"/>
            <w:sz w:val="24"/>
            <w:szCs w:val="24"/>
          </w:rPr>
          <w:drawing>
            <wp:inline distT="0" distB="0" distL="0" distR="0" wp14:anchorId="070AC03B" wp14:editId="591D79A0">
              <wp:extent cx="4282338" cy="2477386"/>
              <wp:effectExtent l="0" t="0" r="444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03595" cy="2489683"/>
                      </a:xfrm>
                      <a:prstGeom prst="rect">
                        <a:avLst/>
                      </a:prstGeom>
                      <a:noFill/>
                      <a:ln>
                        <a:noFill/>
                      </a:ln>
                    </pic:spPr>
                  </pic:pic>
                </a:graphicData>
              </a:graphic>
            </wp:inline>
          </w:drawing>
        </w:r>
      </w:ins>
    </w:p>
    <w:p w14:paraId="55D507FC" w14:textId="0E8287C4" w:rsidR="00E303CB" w:rsidRPr="001F4CC2" w:rsidRDefault="001E75F8" w:rsidP="000A1BBE">
      <w:pPr>
        <w:pStyle w:val="Legenda"/>
        <w:jc w:val="center"/>
        <w:rPr>
          <w:rFonts w:ascii="Times New Roman" w:hAnsi="Times New Roman"/>
          <w:color w:val="000000" w:themeColor="text1"/>
          <w:sz w:val="24"/>
          <w:rPrChange w:id="1040" w:author="wersja poprawiona" w:date="2023-04-03T01:59:00Z">
            <w:rPr>
              <w:rFonts w:ascii="Times New Roman" w:hAnsi="Times New Roman"/>
              <w:sz w:val="24"/>
            </w:rPr>
          </w:rPrChange>
        </w:rPr>
      </w:pPr>
      <w:r w:rsidRPr="001F4CC2">
        <w:rPr>
          <w:color w:val="000000" w:themeColor="text1"/>
          <w:rPrChange w:id="1041" w:author="wersja poprawiona" w:date="2023-04-03T01:59:00Z">
            <w:rPr/>
          </w:rPrChange>
        </w:rPr>
        <w:t xml:space="preserve">Rys. </w:t>
      </w:r>
      <w:r w:rsidR="00A73080" w:rsidRPr="001F4CC2">
        <w:rPr>
          <w:color w:val="000000" w:themeColor="text1"/>
          <w:rPrChange w:id="1042" w:author="wersja poprawiona" w:date="2023-04-03T01:59:00Z">
            <w:rPr/>
          </w:rPrChange>
        </w:rPr>
        <w:t>5.</w:t>
      </w:r>
      <w:del w:id="1043" w:author="wersja poprawiona" w:date="2023-04-03T01:59:00Z">
        <w:r w:rsidR="00A73080">
          <w:delText>2.5.2</w:delText>
        </w:r>
      </w:del>
      <w:ins w:id="1044" w:author="wersja poprawiona" w:date="2023-04-03T01:59:00Z">
        <w:r w:rsidR="00184E3B" w:rsidRPr="001F4CC2">
          <w:rPr>
            <w:color w:val="000000" w:themeColor="text1"/>
          </w:rPr>
          <w:t>12</w:t>
        </w:r>
      </w:ins>
      <w:r w:rsidR="00A73080" w:rsidRPr="001F4CC2">
        <w:rPr>
          <w:color w:val="000000" w:themeColor="text1"/>
          <w:rPrChange w:id="1045" w:author="wersja poprawiona" w:date="2023-04-03T01:59:00Z">
            <w:rPr/>
          </w:rPrChange>
        </w:rPr>
        <w:t xml:space="preserve">. </w:t>
      </w:r>
      <w:proofErr w:type="spellStart"/>
      <w:r w:rsidR="00A73080" w:rsidRPr="001F4CC2">
        <w:rPr>
          <w:color w:val="000000" w:themeColor="text1"/>
          <w:rPrChange w:id="1046" w:author="wersja poprawiona" w:date="2023-04-03T01:59:00Z">
            <w:rPr/>
          </w:rPrChange>
        </w:rPr>
        <w:t>Render</w:t>
      </w:r>
      <w:proofErr w:type="spellEnd"/>
      <w:r w:rsidR="00A73080" w:rsidRPr="001F4CC2">
        <w:rPr>
          <w:color w:val="000000" w:themeColor="text1"/>
          <w:rPrChange w:id="1047" w:author="wersja poprawiona" w:date="2023-04-03T01:59:00Z">
            <w:rPr/>
          </w:rPrChange>
        </w:rPr>
        <w:t xml:space="preserve"> obudowy pojemnościowego czujnika wilgotności gleby</w:t>
      </w:r>
    </w:p>
    <w:p w14:paraId="409F1B35" w14:textId="77777777" w:rsidR="00F1665B" w:rsidRDefault="00791745" w:rsidP="00B7139F">
      <w:pPr>
        <w:spacing w:before="30" w:line="360" w:lineRule="auto"/>
        <w:rPr>
          <w:del w:id="1048" w:author="wersja poprawiona" w:date="2023-04-03T01:59:00Z"/>
          <w:rFonts w:ascii="Times New Roman" w:hAnsi="Times New Roman" w:cs="Times New Roman"/>
          <w:sz w:val="24"/>
          <w:szCs w:val="24"/>
        </w:rPr>
      </w:pPr>
      <w:del w:id="1049" w:author="wersja poprawiona" w:date="2023-04-03T01:59:00Z">
        <w:r>
          <w:rPr>
            <w:rFonts w:ascii="Times New Roman" w:hAnsi="Times New Roman" w:cs="Times New Roman"/>
            <w:sz w:val="24"/>
            <w:szCs w:val="24"/>
          </w:rPr>
          <w:tab/>
        </w:r>
      </w:del>
    </w:p>
    <w:p w14:paraId="32E39227" w14:textId="77777777" w:rsidR="00E303CB" w:rsidRDefault="00E303CB">
      <w:pPr>
        <w:rPr>
          <w:del w:id="1050" w:author="wersja poprawiona" w:date="2023-04-03T01:59:00Z"/>
          <w:rFonts w:ascii="Times New Roman" w:hAnsi="Times New Roman" w:cs="Times New Roman"/>
          <w:sz w:val="24"/>
          <w:szCs w:val="24"/>
        </w:rPr>
      </w:pPr>
    </w:p>
    <w:p w14:paraId="49ABF7BA" w14:textId="77777777" w:rsidR="006E6483" w:rsidRPr="001F4CC2" w:rsidRDefault="00791745" w:rsidP="00E303CB">
      <w:pPr>
        <w:ind w:firstLine="708"/>
        <w:jc w:val="both"/>
        <w:rPr>
          <w:rFonts w:ascii="Times New Roman" w:hAnsi="Times New Roman"/>
          <w:color w:val="000000" w:themeColor="text1"/>
          <w:sz w:val="24"/>
          <w:rPrChange w:id="105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052" w:author="wersja poprawiona" w:date="2023-04-03T01:59:00Z">
            <w:rPr>
              <w:rFonts w:ascii="Times New Roman" w:hAnsi="Times New Roman"/>
              <w:sz w:val="24"/>
            </w:rPr>
          </w:rPrChange>
        </w:rPr>
        <w:t xml:space="preserve">Wyeksportowane modele stworzone w Fusion360 musiały zostać przystosowane do druku w tym celu wykorzystane zostało oprogramowanie </w:t>
      </w:r>
      <w:proofErr w:type="spellStart"/>
      <w:r w:rsidRPr="001F4CC2">
        <w:rPr>
          <w:rFonts w:ascii="Times New Roman" w:hAnsi="Times New Roman"/>
          <w:color w:val="000000" w:themeColor="text1"/>
          <w:sz w:val="24"/>
          <w:rPrChange w:id="1053" w:author="wersja poprawiona" w:date="2023-04-03T01:59:00Z">
            <w:rPr>
              <w:rFonts w:ascii="Times New Roman" w:hAnsi="Times New Roman"/>
              <w:sz w:val="24"/>
            </w:rPr>
          </w:rPrChange>
        </w:rPr>
        <w:t>Cura</w:t>
      </w:r>
      <w:proofErr w:type="spellEnd"/>
      <w:r w:rsidRPr="001F4CC2">
        <w:rPr>
          <w:rFonts w:ascii="Times New Roman" w:hAnsi="Times New Roman"/>
          <w:color w:val="000000" w:themeColor="text1"/>
          <w:sz w:val="24"/>
          <w:rPrChange w:id="1054" w:author="wersja poprawiona" w:date="2023-04-03T01:59:00Z">
            <w:rPr>
              <w:rFonts w:ascii="Times New Roman" w:hAnsi="Times New Roman"/>
              <w:sz w:val="24"/>
            </w:rPr>
          </w:rPrChange>
        </w:rPr>
        <w:t xml:space="preserve"> – jest to tzw. „</w:t>
      </w:r>
      <w:proofErr w:type="spellStart"/>
      <w:r w:rsidRPr="001F4CC2">
        <w:rPr>
          <w:rFonts w:ascii="Times New Roman" w:hAnsi="Times New Roman"/>
          <w:color w:val="000000" w:themeColor="text1"/>
          <w:sz w:val="24"/>
          <w:rPrChange w:id="1055" w:author="wersja poprawiona" w:date="2023-04-03T01:59:00Z">
            <w:rPr>
              <w:rFonts w:ascii="Times New Roman" w:hAnsi="Times New Roman"/>
              <w:sz w:val="24"/>
            </w:rPr>
          </w:rPrChange>
        </w:rPr>
        <w:t>Slicer</w:t>
      </w:r>
      <w:proofErr w:type="spellEnd"/>
      <w:r w:rsidRPr="001F4CC2">
        <w:rPr>
          <w:rFonts w:ascii="Times New Roman" w:hAnsi="Times New Roman"/>
          <w:color w:val="000000" w:themeColor="text1"/>
          <w:sz w:val="24"/>
          <w:rPrChange w:id="1056" w:author="wersja poprawiona" w:date="2023-04-03T01:59:00Z">
            <w:rPr>
              <w:rFonts w:ascii="Times New Roman" w:hAnsi="Times New Roman"/>
              <w:sz w:val="24"/>
            </w:rPr>
          </w:rPrChange>
        </w:rPr>
        <w:t xml:space="preserve">”, czyli program dzielący model na warstwy i generujący zrozumiały dla drukarki 3D </w:t>
      </w:r>
      <w:proofErr w:type="spellStart"/>
      <w:r w:rsidRPr="001F4CC2">
        <w:rPr>
          <w:rFonts w:ascii="Times New Roman" w:hAnsi="Times New Roman"/>
          <w:color w:val="000000" w:themeColor="text1"/>
          <w:sz w:val="24"/>
          <w:rPrChange w:id="1057" w:author="wersja poprawiona" w:date="2023-04-03T01:59:00Z">
            <w:rPr>
              <w:rFonts w:ascii="Times New Roman" w:hAnsi="Times New Roman"/>
              <w:sz w:val="24"/>
            </w:rPr>
          </w:rPrChange>
        </w:rPr>
        <w:t>gcode</w:t>
      </w:r>
      <w:proofErr w:type="spellEnd"/>
      <w:r w:rsidRPr="001F4CC2">
        <w:rPr>
          <w:rFonts w:ascii="Times New Roman" w:hAnsi="Times New Roman"/>
          <w:color w:val="000000" w:themeColor="text1"/>
          <w:sz w:val="24"/>
          <w:rPrChange w:id="1058" w:author="wersja poprawiona" w:date="2023-04-03T01:59:00Z">
            <w:rPr>
              <w:rFonts w:ascii="Times New Roman" w:hAnsi="Times New Roman"/>
              <w:sz w:val="24"/>
            </w:rPr>
          </w:rPrChange>
        </w:rPr>
        <w:t>.</w:t>
      </w:r>
      <w:ins w:id="1059" w:author="wersja poprawiona" w:date="2023-04-03T01:59:00Z">
        <w:r w:rsidR="007C1208" w:rsidRPr="001F4CC2">
          <w:rPr>
            <w:rFonts w:ascii="Times New Roman" w:hAnsi="Times New Roman" w:cs="Times New Roman"/>
            <w:color w:val="000000" w:themeColor="text1"/>
            <w:sz w:val="24"/>
            <w:szCs w:val="24"/>
          </w:rPr>
          <w:t xml:space="preserve"> </w:t>
        </w:r>
      </w:ins>
    </w:p>
    <w:p w14:paraId="5ADDFF55" w14:textId="4855CF9D" w:rsidR="00427A85" w:rsidRPr="001F4CC2" w:rsidRDefault="007C1208" w:rsidP="006E6483">
      <w:pPr>
        <w:ind w:firstLine="708"/>
        <w:jc w:val="both"/>
        <w:rPr>
          <w:ins w:id="1060" w:author="wersja poprawiona" w:date="2023-04-03T01:59:00Z"/>
          <w:rFonts w:ascii="Times New Roman" w:hAnsi="Times New Roman" w:cs="Times New Roman"/>
          <w:color w:val="000000" w:themeColor="text1"/>
          <w:sz w:val="24"/>
          <w:szCs w:val="24"/>
        </w:rPr>
      </w:pPr>
      <w:ins w:id="1061" w:author="wersja poprawiona" w:date="2023-04-03T01:59:00Z">
        <w:r w:rsidRPr="001F4CC2">
          <w:rPr>
            <w:rFonts w:ascii="Times New Roman" w:hAnsi="Times New Roman" w:cs="Times New Roman"/>
            <w:color w:val="000000" w:themeColor="text1"/>
            <w:sz w:val="24"/>
            <w:szCs w:val="24"/>
          </w:rPr>
          <w:t xml:space="preserve">Na </w:t>
        </w:r>
        <w:r w:rsidRPr="001F4CC2">
          <w:rPr>
            <w:rFonts w:ascii="Times New Roman" w:hAnsi="Times New Roman" w:cs="Times New Roman"/>
            <w:i/>
            <w:iCs/>
            <w:color w:val="000000" w:themeColor="text1"/>
            <w:sz w:val="24"/>
            <w:szCs w:val="24"/>
          </w:rPr>
          <w:t>Rys.5.</w:t>
        </w:r>
        <w:r w:rsidR="00184E3B" w:rsidRPr="001F4CC2">
          <w:rPr>
            <w:rFonts w:ascii="Times New Roman" w:hAnsi="Times New Roman" w:cs="Times New Roman"/>
            <w:i/>
            <w:iCs/>
            <w:color w:val="000000" w:themeColor="text1"/>
            <w:sz w:val="24"/>
            <w:szCs w:val="24"/>
          </w:rPr>
          <w:t>13</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pokazany został</w:t>
        </w:r>
        <w:r w:rsidR="006E6483" w:rsidRPr="001F4CC2">
          <w:rPr>
            <w:rFonts w:ascii="Times New Roman" w:hAnsi="Times New Roman" w:cs="Times New Roman"/>
            <w:color w:val="000000" w:themeColor="text1"/>
            <w:sz w:val="24"/>
            <w:szCs w:val="24"/>
          </w:rPr>
          <w:t xml:space="preserve"> pocięty na warstwy, gotowy do druku model</w:t>
        </w:r>
        <w:r w:rsidRPr="001F4CC2">
          <w:rPr>
            <w:rFonts w:ascii="Times New Roman" w:hAnsi="Times New Roman" w:cs="Times New Roman"/>
            <w:color w:val="000000" w:themeColor="text1"/>
            <w:sz w:val="24"/>
            <w:szCs w:val="24"/>
          </w:rPr>
          <w:t xml:space="preserve"> </w:t>
        </w:r>
      </w:ins>
    </w:p>
    <w:p w14:paraId="140B0079" w14:textId="77777777" w:rsidR="001E75F8" w:rsidRPr="001F4CC2" w:rsidRDefault="008270B5" w:rsidP="001E75F8">
      <w:pPr>
        <w:keepNext/>
        <w:spacing w:before="30" w:line="360" w:lineRule="auto"/>
        <w:rPr>
          <w:ins w:id="1062" w:author="wersja poprawiona" w:date="2023-04-03T01:59:00Z"/>
          <w:color w:val="000000" w:themeColor="text1"/>
        </w:rPr>
      </w:pPr>
      <w:ins w:id="1063"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35"/>
                      <a:stretch>
                        <a:fillRect/>
                      </a:stretch>
                    </pic:blipFill>
                    <pic:spPr>
                      <a:xfrm>
                        <a:off x="0" y="0"/>
                        <a:ext cx="5760720" cy="3077210"/>
                      </a:xfrm>
                      <a:prstGeom prst="rect">
                        <a:avLst/>
                      </a:prstGeom>
                    </pic:spPr>
                  </pic:pic>
                </a:graphicData>
              </a:graphic>
            </wp:inline>
          </w:drawing>
        </w:r>
      </w:ins>
    </w:p>
    <w:p w14:paraId="5F6AAA19" w14:textId="77777777" w:rsidR="00427A85" w:rsidRDefault="001E75F8" w:rsidP="00427A85">
      <w:pPr>
        <w:ind w:firstLine="708"/>
        <w:rPr>
          <w:del w:id="1064" w:author="wersja poprawiona" w:date="2023-04-03T01:59:00Z"/>
          <w:rFonts w:ascii="Times New Roman" w:hAnsi="Times New Roman" w:cs="Times New Roman"/>
          <w:sz w:val="24"/>
          <w:szCs w:val="24"/>
        </w:rPr>
      </w:pPr>
      <w:moveToRangeStart w:id="1065" w:author="wersja poprawiona" w:date="2023-04-03T01:59:00Z" w:name="move131379565"/>
      <w:moveTo w:id="1066" w:author="wersja poprawiona" w:date="2023-04-03T01:59:00Z">
        <w:r w:rsidRPr="001F4CC2">
          <w:rPr>
            <w:color w:val="000000" w:themeColor="text1"/>
            <w:rPrChange w:id="1067" w:author="wersja poprawiona" w:date="2023-04-03T01:59:00Z">
              <w:rPr/>
            </w:rPrChange>
          </w:rPr>
          <w:t xml:space="preserve">Rys. </w:t>
        </w:r>
      </w:moveTo>
      <w:moveToRangeEnd w:id="1065"/>
    </w:p>
    <w:p w14:paraId="1A0C694F" w14:textId="77777777" w:rsidR="001E75F8" w:rsidRDefault="008270B5" w:rsidP="001E75F8">
      <w:pPr>
        <w:keepNext/>
        <w:spacing w:before="30" w:line="360" w:lineRule="auto"/>
        <w:rPr>
          <w:del w:id="1068" w:author="wersja poprawiona" w:date="2023-04-03T01:59:00Z"/>
        </w:rPr>
      </w:pPr>
      <w:del w:id="1069" w:author="wersja poprawiona" w:date="2023-04-03T01:59:00Z">
        <w:r w:rsidRPr="001B485C">
          <w:rPr>
            <w:rFonts w:ascii="Times New Roman" w:hAnsi="Times New Roman" w:cs="Times New Roman"/>
            <w:noProof/>
            <w:sz w:val="24"/>
            <w:szCs w:val="24"/>
          </w:rPr>
          <w:drawing>
            <wp:inline distT="0" distB="0" distL="0" distR="0" wp14:anchorId="0F8B972E" wp14:editId="79338923">
              <wp:extent cx="5760720" cy="3077210"/>
              <wp:effectExtent l="0" t="0" r="0" b="8890"/>
              <wp:docPr id="54" name="Obraz 54"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35"/>
                      <a:stretch>
                        <a:fillRect/>
                      </a:stretch>
                    </pic:blipFill>
                    <pic:spPr>
                      <a:xfrm>
                        <a:off x="0" y="0"/>
                        <a:ext cx="5760720" cy="3077210"/>
                      </a:xfrm>
                      <a:prstGeom prst="rect">
                        <a:avLst/>
                      </a:prstGeom>
                    </pic:spPr>
                  </pic:pic>
                </a:graphicData>
              </a:graphic>
            </wp:inline>
          </w:drawing>
        </w:r>
      </w:del>
    </w:p>
    <w:p w14:paraId="182B4F06" w14:textId="6930C893" w:rsidR="008270B5" w:rsidRPr="001F4CC2" w:rsidRDefault="001E75F8" w:rsidP="003D5DBF">
      <w:pPr>
        <w:pStyle w:val="Legenda"/>
        <w:jc w:val="center"/>
        <w:rPr>
          <w:rFonts w:ascii="Times New Roman" w:hAnsi="Times New Roman"/>
          <w:color w:val="000000" w:themeColor="text1"/>
          <w:sz w:val="24"/>
          <w:rPrChange w:id="1070" w:author="wersja poprawiona" w:date="2023-04-03T01:59:00Z">
            <w:rPr>
              <w:rFonts w:ascii="Times New Roman" w:hAnsi="Times New Roman"/>
              <w:sz w:val="24"/>
            </w:rPr>
          </w:rPrChange>
        </w:rPr>
        <w:pPrChange w:id="1071" w:author="wersja poprawiona" w:date="2023-04-03T01:59:00Z">
          <w:pPr>
            <w:pStyle w:val="Legenda"/>
          </w:pPr>
        </w:pPrChange>
      </w:pPr>
      <w:del w:id="1072" w:author="wersja poprawiona" w:date="2023-04-03T01:59:00Z">
        <w:r>
          <w:delText xml:space="preserve">Rys. </w:delText>
        </w:r>
        <w:r w:rsidR="00A73080">
          <w:delText>5.2.5.3</w:delText>
        </w:r>
      </w:del>
      <w:ins w:id="1073" w:author="wersja poprawiona" w:date="2023-04-03T01:59:00Z">
        <w:r w:rsidR="00A73080" w:rsidRPr="001F4CC2">
          <w:rPr>
            <w:color w:val="000000" w:themeColor="text1"/>
          </w:rPr>
          <w:t>5.</w:t>
        </w:r>
        <w:r w:rsidR="00184E3B" w:rsidRPr="001F4CC2">
          <w:rPr>
            <w:color w:val="000000" w:themeColor="text1"/>
          </w:rPr>
          <w:t>13.</w:t>
        </w:r>
      </w:ins>
      <w:r w:rsidR="00A73080" w:rsidRPr="001F4CC2">
        <w:rPr>
          <w:color w:val="000000" w:themeColor="text1"/>
          <w:rPrChange w:id="1074" w:author="wersja poprawiona" w:date="2023-04-03T01:59:00Z">
            <w:rPr/>
          </w:rPrChange>
        </w:rPr>
        <w:t xml:space="preserve"> Modele pocięte na warstwy – przygotowanie do druku</w:t>
      </w:r>
    </w:p>
    <w:p w14:paraId="66E58A07" w14:textId="195DBCE3" w:rsidR="00427A85" w:rsidRPr="001F4CC2" w:rsidRDefault="00791745" w:rsidP="00427A85">
      <w:pPr>
        <w:spacing w:before="30" w:line="360" w:lineRule="auto"/>
        <w:rPr>
          <w:rFonts w:ascii="Times New Roman" w:hAnsi="Times New Roman"/>
          <w:color w:val="000000" w:themeColor="text1"/>
          <w:sz w:val="24"/>
          <w:rPrChange w:id="107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076" w:author="wersja poprawiona" w:date="2023-04-03T01:59:00Z">
            <w:rPr>
              <w:rFonts w:ascii="Times New Roman" w:hAnsi="Times New Roman"/>
              <w:sz w:val="24"/>
            </w:rPr>
          </w:rPrChange>
        </w:rPr>
        <w:tab/>
      </w:r>
    </w:p>
    <w:p w14:paraId="29F57FFF" w14:textId="51D24977" w:rsidR="005C4C9A" w:rsidRPr="001F4CC2" w:rsidRDefault="00791745" w:rsidP="00E303CB">
      <w:pPr>
        <w:spacing w:before="30" w:line="360" w:lineRule="auto"/>
        <w:jc w:val="both"/>
        <w:rPr>
          <w:rFonts w:ascii="Times New Roman" w:hAnsi="Times New Roman"/>
          <w:color w:val="000000" w:themeColor="text1"/>
          <w:sz w:val="24"/>
          <w:rPrChange w:id="1077"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078" w:author="wersja poprawiona" w:date="2023-04-03T01:59:00Z">
            <w:rPr>
              <w:rFonts w:ascii="Times New Roman" w:hAnsi="Times New Roman"/>
              <w:sz w:val="24"/>
            </w:rPr>
          </w:rPrChange>
        </w:rPr>
        <w:t xml:space="preserve">Wydruki zostały wykonane w technologii FDM na drukarce </w:t>
      </w:r>
      <w:proofErr w:type="spellStart"/>
      <w:r w:rsidRPr="001F4CC2">
        <w:rPr>
          <w:rFonts w:ascii="Times New Roman" w:hAnsi="Times New Roman"/>
          <w:color w:val="000000" w:themeColor="text1"/>
          <w:sz w:val="24"/>
          <w:rPrChange w:id="1079" w:author="wersja poprawiona" w:date="2023-04-03T01:59:00Z">
            <w:rPr>
              <w:rFonts w:ascii="Times New Roman" w:hAnsi="Times New Roman"/>
              <w:sz w:val="24"/>
            </w:rPr>
          </w:rPrChange>
        </w:rPr>
        <w:t>Ender</w:t>
      </w:r>
      <w:proofErr w:type="spellEnd"/>
      <w:r w:rsidRPr="001F4CC2">
        <w:rPr>
          <w:rFonts w:ascii="Times New Roman" w:hAnsi="Times New Roman"/>
          <w:color w:val="000000" w:themeColor="text1"/>
          <w:sz w:val="24"/>
          <w:rPrChange w:id="1080" w:author="wersja poprawiona" w:date="2023-04-03T01:59:00Z">
            <w:rPr>
              <w:rFonts w:ascii="Times New Roman" w:hAnsi="Times New Roman"/>
              <w:sz w:val="24"/>
            </w:rPr>
          </w:rPrChange>
        </w:rPr>
        <w:t xml:space="preserve"> 3 Pro. Zastosowany materiał to PLA. Skrót PLA oznacza </w:t>
      </w:r>
      <w:proofErr w:type="spellStart"/>
      <w:r w:rsidRPr="001F4CC2">
        <w:rPr>
          <w:rFonts w:ascii="Times New Roman" w:hAnsi="Times New Roman"/>
          <w:color w:val="000000" w:themeColor="text1"/>
          <w:sz w:val="24"/>
          <w:rPrChange w:id="1081" w:author="wersja poprawiona" w:date="2023-04-03T01:59:00Z">
            <w:rPr>
              <w:rFonts w:ascii="Times New Roman" w:hAnsi="Times New Roman"/>
              <w:sz w:val="24"/>
            </w:rPr>
          </w:rPrChange>
        </w:rPr>
        <w:t>poliaktyd</w:t>
      </w:r>
      <w:proofErr w:type="spellEnd"/>
      <w:r w:rsidRPr="001F4CC2">
        <w:rPr>
          <w:rFonts w:ascii="Times New Roman" w:hAnsi="Times New Roman"/>
          <w:color w:val="000000" w:themeColor="text1"/>
          <w:sz w:val="24"/>
          <w:rPrChange w:id="1082" w:author="wersja poprawiona" w:date="2023-04-03T01:59:00Z">
            <w:rPr>
              <w:rFonts w:ascii="Times New Roman" w:hAnsi="Times New Roman"/>
              <w:sz w:val="24"/>
            </w:rPr>
          </w:rPrChange>
        </w:rPr>
        <w:t xml:space="preserve">, czyli kwas </w:t>
      </w:r>
      <w:proofErr w:type="spellStart"/>
      <w:r w:rsidRPr="001F4CC2">
        <w:rPr>
          <w:rFonts w:ascii="Times New Roman" w:hAnsi="Times New Roman"/>
          <w:color w:val="000000" w:themeColor="text1"/>
          <w:sz w:val="24"/>
          <w:rPrChange w:id="1083" w:author="wersja poprawiona" w:date="2023-04-03T01:59:00Z">
            <w:rPr>
              <w:rFonts w:ascii="Times New Roman" w:hAnsi="Times New Roman"/>
              <w:sz w:val="24"/>
            </w:rPr>
          </w:rPrChange>
        </w:rPr>
        <w:t>polimlekowy</w:t>
      </w:r>
      <w:proofErr w:type="spellEnd"/>
      <w:r w:rsidRPr="001F4CC2">
        <w:rPr>
          <w:rFonts w:ascii="Times New Roman" w:hAnsi="Times New Roman"/>
          <w:color w:val="000000" w:themeColor="text1"/>
          <w:sz w:val="24"/>
          <w:rPrChange w:id="1084" w:author="wersja poprawiona" w:date="2023-04-03T01:59:00Z">
            <w:rPr>
              <w:rFonts w:ascii="Times New Roman" w:hAnsi="Times New Roman"/>
              <w:sz w:val="24"/>
            </w:rPr>
          </w:rPrChange>
        </w:rPr>
        <w:t>.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5C4C9A" w:rsidRPr="001F4CC2">
        <w:rPr>
          <w:rFonts w:ascii="Times New Roman" w:hAnsi="Times New Roman"/>
          <w:color w:val="000000" w:themeColor="text1"/>
          <w:sz w:val="24"/>
          <w:rPrChange w:id="1085" w:author="wersja poprawiona" w:date="2023-04-03T01:59:00Z">
            <w:rPr>
              <w:rFonts w:ascii="Times New Roman" w:hAnsi="Times New Roman"/>
              <w:sz w:val="24"/>
            </w:rPr>
          </w:rPrChange>
        </w:rPr>
        <w:t>.</w:t>
      </w:r>
      <w:ins w:id="1086" w:author="wersja poprawiona" w:date="2023-04-03T01:59:00Z">
        <w:r w:rsidR="000A1BBE" w:rsidRPr="001F4CC2">
          <w:rPr>
            <w:rFonts w:ascii="Times New Roman" w:hAnsi="Times New Roman" w:cs="Times New Roman"/>
            <w:color w:val="000000" w:themeColor="text1"/>
            <w:sz w:val="24"/>
            <w:szCs w:val="24"/>
          </w:rPr>
          <w:t xml:space="preserve"> [</w:t>
        </w:r>
        <w:r w:rsidR="003F1DA1" w:rsidRPr="001F4CC2">
          <w:rPr>
            <w:rFonts w:ascii="Times New Roman" w:hAnsi="Times New Roman" w:cs="Times New Roman"/>
            <w:color w:val="000000" w:themeColor="text1"/>
            <w:sz w:val="24"/>
            <w:szCs w:val="24"/>
          </w:rPr>
          <w:t>11</w:t>
        </w:r>
        <w:r w:rsidR="000A1BBE" w:rsidRPr="001F4CC2">
          <w:rPr>
            <w:rFonts w:ascii="Times New Roman" w:hAnsi="Times New Roman" w:cs="Times New Roman"/>
            <w:color w:val="000000" w:themeColor="text1"/>
            <w:sz w:val="24"/>
            <w:szCs w:val="24"/>
          </w:rPr>
          <w:t>]</w:t>
        </w:r>
      </w:ins>
    </w:p>
    <w:p w14:paraId="357D2DA4" w14:textId="5BCC67B2" w:rsidR="008270B5" w:rsidRPr="001F4CC2" w:rsidRDefault="005C4C9A" w:rsidP="00E303CB">
      <w:pPr>
        <w:spacing w:before="30" w:line="360" w:lineRule="auto"/>
        <w:jc w:val="both"/>
        <w:rPr>
          <w:rFonts w:ascii="Times New Roman" w:hAnsi="Times New Roman"/>
          <w:color w:val="000000" w:themeColor="text1"/>
          <w:sz w:val="24"/>
          <w:rPrChange w:id="1087"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088" w:author="wersja poprawiona" w:date="2023-04-03T01:59:00Z">
            <w:rPr>
              <w:rFonts w:ascii="Times New Roman" w:hAnsi="Times New Roman"/>
              <w:sz w:val="24"/>
            </w:rPr>
          </w:rPrChange>
        </w:rPr>
        <w:lastRenderedPageBreak/>
        <w:tab/>
        <w:t xml:space="preserve">Dojście do </w:t>
      </w:r>
      <w:r w:rsidR="00A561B0" w:rsidRPr="001F4CC2">
        <w:rPr>
          <w:rFonts w:ascii="Times New Roman" w:hAnsi="Times New Roman"/>
          <w:color w:val="000000" w:themeColor="text1"/>
          <w:sz w:val="24"/>
          <w:rPrChange w:id="1089" w:author="wersja poprawiona" w:date="2023-04-03T01:59:00Z">
            <w:rPr>
              <w:rFonts w:ascii="Times New Roman" w:hAnsi="Times New Roman"/>
              <w:sz w:val="24"/>
            </w:rPr>
          </w:rPrChange>
        </w:rPr>
        <w:t>ostatecznej</w:t>
      </w:r>
      <w:r w:rsidRPr="001F4CC2">
        <w:rPr>
          <w:rFonts w:ascii="Times New Roman" w:hAnsi="Times New Roman"/>
          <w:color w:val="000000" w:themeColor="text1"/>
          <w:sz w:val="24"/>
          <w:rPrChange w:id="1090" w:author="wersja poprawiona" w:date="2023-04-03T01:59:00Z">
            <w:rPr>
              <w:rFonts w:ascii="Times New Roman" w:hAnsi="Times New Roman"/>
              <w:sz w:val="24"/>
            </w:rPr>
          </w:rPrChange>
        </w:rPr>
        <w:t xml:space="preserve"> wersji obudowy wymagało kilku iteracji procesu projektowania. Początkowe wydruki dla zaoszczędzenia czasu i materiału były drukowane przy niskim wypełnieniu modelu (10%)</w:t>
      </w:r>
      <w:r w:rsidR="008270B5" w:rsidRPr="001F4CC2">
        <w:rPr>
          <w:rFonts w:ascii="Times New Roman" w:hAnsi="Times New Roman"/>
          <w:color w:val="000000" w:themeColor="text1"/>
          <w:sz w:val="24"/>
          <w:rPrChange w:id="1091" w:author="wersja poprawiona" w:date="2023-04-03T01:59:00Z">
            <w:rPr>
              <w:rFonts w:ascii="Times New Roman" w:hAnsi="Times New Roman"/>
              <w:sz w:val="24"/>
            </w:rPr>
          </w:rPrChange>
        </w:rPr>
        <w:t>, prędkości 100 mm/s</w:t>
      </w:r>
      <w:r w:rsidRPr="001F4CC2">
        <w:rPr>
          <w:rFonts w:ascii="Times New Roman" w:hAnsi="Times New Roman"/>
          <w:color w:val="000000" w:themeColor="text1"/>
          <w:sz w:val="24"/>
          <w:rPrChange w:id="1092" w:author="wersja poprawiona" w:date="2023-04-03T01:59:00Z">
            <w:rPr>
              <w:rFonts w:ascii="Times New Roman" w:hAnsi="Times New Roman"/>
              <w:sz w:val="24"/>
            </w:rPr>
          </w:rPrChange>
        </w:rPr>
        <w:t xml:space="preserve"> i na stosunkowo dużej wysokości warstwy (0.28mm). Pozwoliło to na przyspieszenie druku o około </w:t>
      </w:r>
      <w:r w:rsidR="008270B5" w:rsidRPr="001F4CC2">
        <w:rPr>
          <w:rFonts w:ascii="Times New Roman" w:hAnsi="Times New Roman"/>
          <w:color w:val="000000" w:themeColor="text1"/>
          <w:sz w:val="24"/>
          <w:rPrChange w:id="1093" w:author="wersja poprawiona" w:date="2023-04-03T01:59:00Z">
            <w:rPr>
              <w:rFonts w:ascii="Times New Roman" w:hAnsi="Times New Roman"/>
              <w:sz w:val="24"/>
            </w:rPr>
          </w:rPrChange>
        </w:rPr>
        <w:t>30</w:t>
      </w:r>
      <w:r w:rsidRPr="001F4CC2">
        <w:rPr>
          <w:rFonts w:ascii="Times New Roman" w:hAnsi="Times New Roman"/>
          <w:color w:val="000000" w:themeColor="text1"/>
          <w:sz w:val="24"/>
          <w:rPrChange w:id="1094" w:author="wersja poprawiona" w:date="2023-04-03T01:59:00Z">
            <w:rPr>
              <w:rFonts w:ascii="Times New Roman" w:hAnsi="Times New Roman"/>
              <w:sz w:val="24"/>
            </w:rPr>
          </w:rPrChange>
        </w:rPr>
        <w:t xml:space="preserve">% w stosunku do </w:t>
      </w:r>
      <w:r w:rsidR="005D0132" w:rsidRPr="001F4CC2">
        <w:rPr>
          <w:rFonts w:ascii="Times New Roman" w:hAnsi="Times New Roman"/>
          <w:color w:val="000000" w:themeColor="text1"/>
          <w:sz w:val="24"/>
          <w:rPrChange w:id="1095" w:author="wersja poprawiona" w:date="2023-04-03T01:59:00Z">
            <w:rPr>
              <w:rFonts w:ascii="Times New Roman" w:hAnsi="Times New Roman"/>
              <w:sz w:val="24"/>
            </w:rPr>
          </w:rPrChange>
        </w:rPr>
        <w:t>końcowej</w:t>
      </w:r>
      <w:r w:rsidRPr="001F4CC2">
        <w:rPr>
          <w:rFonts w:ascii="Times New Roman" w:hAnsi="Times New Roman"/>
          <w:color w:val="000000" w:themeColor="text1"/>
          <w:sz w:val="24"/>
          <w:rPrChange w:id="1096" w:author="wersja poprawiona" w:date="2023-04-03T01:59:00Z">
            <w:rPr>
              <w:rFonts w:ascii="Times New Roman" w:hAnsi="Times New Roman"/>
              <w:sz w:val="24"/>
            </w:rPr>
          </w:rPrChange>
        </w:rPr>
        <w:t xml:space="preserve"> wersji</w:t>
      </w:r>
      <w:r w:rsidR="008270B5" w:rsidRPr="001F4CC2">
        <w:rPr>
          <w:rFonts w:ascii="Times New Roman" w:hAnsi="Times New Roman"/>
          <w:color w:val="000000" w:themeColor="text1"/>
          <w:sz w:val="24"/>
          <w:rPrChange w:id="1097" w:author="wersja poprawiona" w:date="2023-04-03T01:59:00Z">
            <w:rPr>
              <w:rFonts w:ascii="Times New Roman" w:hAnsi="Times New Roman"/>
              <w:sz w:val="24"/>
            </w:rPr>
          </w:rPrChange>
        </w:rPr>
        <w:t>, która została wykonana na 0.2 mm wysokości warstwy, 60% wypełnieniu i prędkości równej 70 mm/s.</w:t>
      </w:r>
    </w:p>
    <w:p w14:paraId="670DC0B1" w14:textId="77777777" w:rsidR="001E75F8" w:rsidRPr="001F4CC2" w:rsidRDefault="008270B5" w:rsidP="00A73080">
      <w:pPr>
        <w:keepNext/>
        <w:spacing w:before="30" w:line="360" w:lineRule="auto"/>
        <w:jc w:val="center"/>
        <w:rPr>
          <w:color w:val="000000" w:themeColor="text1"/>
          <w:rPrChange w:id="1098" w:author="wersja poprawiona" w:date="2023-04-03T01:59:00Z">
            <w:rPr/>
          </w:rPrChange>
        </w:rPr>
      </w:pPr>
      <w:r w:rsidRPr="001F4CC2">
        <w:rPr>
          <w:rFonts w:ascii="Times New Roman" w:hAnsi="Times New Roman"/>
          <w:color w:val="000000" w:themeColor="text1"/>
          <w:sz w:val="24"/>
          <w:rPrChange w:id="1099" w:author="wersja poprawiona" w:date="2023-04-03T01:59:00Z">
            <w:rPr>
              <w:rFonts w:ascii="Times New Roman" w:hAnsi="Times New Roman"/>
              <w:sz w:val="24"/>
            </w:rPr>
          </w:rPrChange>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3983" cy="1428950"/>
                    </a:xfrm>
                    <a:prstGeom prst="rect">
                      <a:avLst/>
                    </a:prstGeom>
                  </pic:spPr>
                </pic:pic>
              </a:graphicData>
            </a:graphic>
          </wp:inline>
        </w:drawing>
      </w:r>
    </w:p>
    <w:p w14:paraId="10D968A1" w14:textId="49210437" w:rsidR="00CA4C38" w:rsidRPr="001F4CC2" w:rsidRDefault="001E75F8" w:rsidP="00A73080">
      <w:pPr>
        <w:pStyle w:val="Legenda"/>
        <w:jc w:val="center"/>
        <w:rPr>
          <w:color w:val="000000" w:themeColor="text1"/>
          <w:rPrChange w:id="1100" w:author="wersja poprawiona" w:date="2023-04-03T01:59:00Z">
            <w:rPr/>
          </w:rPrChange>
        </w:rPr>
      </w:pPr>
      <w:r w:rsidRPr="001F4CC2">
        <w:rPr>
          <w:color w:val="000000" w:themeColor="text1"/>
          <w:rPrChange w:id="1101" w:author="wersja poprawiona" w:date="2023-04-03T01:59:00Z">
            <w:rPr/>
          </w:rPrChange>
        </w:rPr>
        <w:t xml:space="preserve">Rys. </w:t>
      </w:r>
      <w:r w:rsidR="00A73080" w:rsidRPr="001F4CC2">
        <w:rPr>
          <w:color w:val="000000" w:themeColor="text1"/>
          <w:rPrChange w:id="1102" w:author="wersja poprawiona" w:date="2023-04-03T01:59:00Z">
            <w:rPr/>
          </w:rPrChange>
        </w:rPr>
        <w:t>5.</w:t>
      </w:r>
      <w:del w:id="1103" w:author="wersja poprawiona" w:date="2023-04-03T01:59:00Z">
        <w:r w:rsidR="00A73080">
          <w:delText>2.5.4</w:delText>
        </w:r>
      </w:del>
      <w:ins w:id="1104" w:author="wersja poprawiona" w:date="2023-04-03T01:59:00Z">
        <w:r w:rsidR="00184E3B" w:rsidRPr="001F4CC2">
          <w:rPr>
            <w:color w:val="000000" w:themeColor="text1"/>
          </w:rPr>
          <w:t>14</w:t>
        </w:r>
      </w:ins>
      <w:r w:rsidR="00A73080" w:rsidRPr="001F4CC2">
        <w:rPr>
          <w:color w:val="000000" w:themeColor="text1"/>
          <w:rPrChange w:id="1105" w:author="wersja poprawiona" w:date="2023-04-03T01:59:00Z">
            <w:rPr/>
          </w:rPrChange>
        </w:rPr>
        <w:t>. Estymowany przez program czas wydruku dla obniżonej jakości i wypełnienia</w:t>
      </w:r>
    </w:p>
    <w:p w14:paraId="37317C01" w14:textId="77777777" w:rsidR="00A73080" w:rsidRPr="001F4CC2" w:rsidRDefault="00A73080" w:rsidP="00A73080">
      <w:pPr>
        <w:rPr>
          <w:color w:val="000000" w:themeColor="text1"/>
          <w:rPrChange w:id="1106" w:author="wersja poprawiona" w:date="2023-04-03T01:59:00Z">
            <w:rPr/>
          </w:rPrChange>
        </w:rPr>
      </w:pPr>
    </w:p>
    <w:p w14:paraId="11022129" w14:textId="77777777" w:rsidR="001E75F8" w:rsidRPr="001F4CC2" w:rsidRDefault="008270B5" w:rsidP="00A73080">
      <w:pPr>
        <w:keepNext/>
        <w:spacing w:before="30" w:line="360" w:lineRule="auto"/>
        <w:jc w:val="center"/>
        <w:rPr>
          <w:color w:val="000000" w:themeColor="text1"/>
          <w:rPrChange w:id="1107" w:author="wersja poprawiona" w:date="2023-04-03T01:59:00Z">
            <w:rPr/>
          </w:rPrChange>
        </w:rPr>
      </w:pPr>
      <w:r w:rsidRPr="001F4CC2">
        <w:rPr>
          <w:rFonts w:ascii="Times New Roman" w:hAnsi="Times New Roman"/>
          <w:color w:val="000000" w:themeColor="text1"/>
          <w:sz w:val="24"/>
          <w:rPrChange w:id="1108" w:author="wersja poprawiona" w:date="2023-04-03T01:59:00Z">
            <w:rPr>
              <w:rFonts w:ascii="Times New Roman" w:hAnsi="Times New Roman"/>
              <w:sz w:val="24"/>
            </w:rPr>
          </w:rPrChange>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8425" cy="1352739"/>
                    </a:xfrm>
                    <a:prstGeom prst="rect">
                      <a:avLst/>
                    </a:prstGeom>
                  </pic:spPr>
                </pic:pic>
              </a:graphicData>
            </a:graphic>
          </wp:inline>
        </w:drawing>
      </w:r>
    </w:p>
    <w:p w14:paraId="6CA96FB1" w14:textId="12AB9F9B" w:rsidR="0025703A" w:rsidRPr="001F4CC2" w:rsidRDefault="001E75F8" w:rsidP="006E6483">
      <w:pPr>
        <w:pStyle w:val="Legenda"/>
        <w:jc w:val="center"/>
        <w:rPr>
          <w:rFonts w:ascii="Times New Roman" w:hAnsi="Times New Roman"/>
          <w:color w:val="000000" w:themeColor="text1"/>
          <w:sz w:val="24"/>
          <w:rPrChange w:id="1109" w:author="wersja poprawiona" w:date="2023-04-03T01:59:00Z">
            <w:rPr>
              <w:rFonts w:ascii="Times New Roman" w:hAnsi="Times New Roman"/>
              <w:sz w:val="24"/>
            </w:rPr>
          </w:rPrChange>
        </w:rPr>
      </w:pPr>
      <w:r w:rsidRPr="001F4CC2">
        <w:rPr>
          <w:color w:val="000000" w:themeColor="text1"/>
          <w:rPrChange w:id="1110" w:author="wersja poprawiona" w:date="2023-04-03T01:59:00Z">
            <w:rPr/>
          </w:rPrChange>
        </w:rPr>
        <w:t xml:space="preserve">Rys. </w:t>
      </w:r>
      <w:r w:rsidR="00A73080" w:rsidRPr="001F4CC2">
        <w:rPr>
          <w:color w:val="000000" w:themeColor="text1"/>
          <w:rPrChange w:id="1111" w:author="wersja poprawiona" w:date="2023-04-03T01:59:00Z">
            <w:rPr/>
          </w:rPrChange>
        </w:rPr>
        <w:t>5.</w:t>
      </w:r>
      <w:del w:id="1112" w:author="wersja poprawiona" w:date="2023-04-03T01:59:00Z">
        <w:r w:rsidR="00A73080">
          <w:delText>2.5.5</w:delText>
        </w:r>
      </w:del>
      <w:ins w:id="1113" w:author="wersja poprawiona" w:date="2023-04-03T01:59:00Z">
        <w:r w:rsidR="00184E3B" w:rsidRPr="001F4CC2">
          <w:rPr>
            <w:color w:val="000000" w:themeColor="text1"/>
          </w:rPr>
          <w:t>15</w:t>
        </w:r>
      </w:ins>
      <w:r w:rsidR="00A73080" w:rsidRPr="001F4CC2">
        <w:rPr>
          <w:color w:val="000000" w:themeColor="text1"/>
          <w:rPrChange w:id="1114" w:author="wersja poprawiona" w:date="2023-04-03T01:59:00Z">
            <w:rPr/>
          </w:rPrChange>
        </w:rPr>
        <w:t>. Estymowany przez program czas wydruku dla wersji końcowej</w:t>
      </w:r>
    </w:p>
    <w:p w14:paraId="5D16A6D1" w14:textId="77777777" w:rsidR="00F1665B" w:rsidRDefault="008270B5" w:rsidP="00B7139F">
      <w:pPr>
        <w:spacing w:before="30" w:line="360" w:lineRule="auto"/>
        <w:rPr>
          <w:del w:id="1115" w:author="wersja poprawiona" w:date="2023-04-03T01:59:00Z"/>
          <w:rFonts w:ascii="Times New Roman" w:hAnsi="Times New Roman" w:cs="Times New Roman"/>
          <w:sz w:val="24"/>
          <w:szCs w:val="24"/>
        </w:rPr>
      </w:pPr>
      <w:del w:id="1116" w:author="wersja poprawiona" w:date="2023-04-03T01:59:00Z">
        <w:r>
          <w:rPr>
            <w:rFonts w:ascii="Times New Roman" w:hAnsi="Times New Roman" w:cs="Times New Roman"/>
            <w:sz w:val="24"/>
            <w:szCs w:val="24"/>
          </w:rPr>
          <w:tab/>
        </w:r>
      </w:del>
    </w:p>
    <w:p w14:paraId="490A91E4" w14:textId="77777777" w:rsidR="0025703A" w:rsidRDefault="0025703A">
      <w:pPr>
        <w:rPr>
          <w:del w:id="1117" w:author="wersja poprawiona" w:date="2023-04-03T01:59:00Z"/>
          <w:rFonts w:ascii="Times New Roman" w:hAnsi="Times New Roman" w:cs="Times New Roman"/>
          <w:sz w:val="24"/>
          <w:szCs w:val="24"/>
        </w:rPr>
      </w:pPr>
      <w:del w:id="1118" w:author="wersja poprawiona" w:date="2023-04-03T01:59:00Z">
        <w:r>
          <w:rPr>
            <w:rFonts w:ascii="Times New Roman" w:hAnsi="Times New Roman" w:cs="Times New Roman"/>
            <w:sz w:val="24"/>
            <w:szCs w:val="24"/>
          </w:rPr>
          <w:br w:type="page"/>
        </w:r>
      </w:del>
    </w:p>
    <w:p w14:paraId="4EFD016E" w14:textId="77777777" w:rsidR="006E6483" w:rsidRPr="001F4CC2" w:rsidRDefault="006E6483" w:rsidP="00E303CB">
      <w:pPr>
        <w:spacing w:before="30" w:line="360" w:lineRule="auto"/>
        <w:ind w:firstLine="708"/>
        <w:jc w:val="both"/>
        <w:rPr>
          <w:ins w:id="1119" w:author="wersja poprawiona" w:date="2023-04-03T01:59:00Z"/>
          <w:rFonts w:ascii="Times New Roman" w:hAnsi="Times New Roman" w:cs="Times New Roman"/>
          <w:color w:val="000000" w:themeColor="text1"/>
          <w:sz w:val="24"/>
          <w:szCs w:val="24"/>
        </w:rPr>
      </w:pPr>
    </w:p>
    <w:p w14:paraId="165F63B0" w14:textId="78949298" w:rsidR="006E6483" w:rsidRPr="001F4CC2" w:rsidRDefault="006E6483" w:rsidP="00E303CB">
      <w:pPr>
        <w:spacing w:before="30" w:line="360" w:lineRule="auto"/>
        <w:ind w:firstLine="708"/>
        <w:jc w:val="both"/>
        <w:rPr>
          <w:ins w:id="1120" w:author="wersja poprawiona" w:date="2023-04-03T01:59:00Z"/>
          <w:rFonts w:ascii="Times New Roman" w:hAnsi="Times New Roman" w:cs="Times New Roman"/>
          <w:color w:val="000000" w:themeColor="text1"/>
          <w:sz w:val="24"/>
          <w:szCs w:val="24"/>
        </w:rPr>
      </w:pPr>
      <w:ins w:id="1121" w:author="wersja poprawiona" w:date="2023-04-03T01:59:00Z">
        <w:r w:rsidRPr="001F4CC2">
          <w:rPr>
            <w:rFonts w:ascii="Times New Roman" w:hAnsi="Times New Roman" w:cs="Times New Roman"/>
            <w:color w:val="000000" w:themeColor="text1"/>
            <w:sz w:val="24"/>
            <w:szCs w:val="24"/>
          </w:rPr>
          <w:t xml:space="preserve">Iteracje obudów zostały przedstawione na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16.</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(czujnik wilgotności gleby)</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i </w:t>
        </w:r>
        <w:r w:rsidRPr="001F4CC2">
          <w:rPr>
            <w:rFonts w:ascii="Times New Roman" w:hAnsi="Times New Roman" w:cs="Times New Roman"/>
            <w:i/>
            <w:iCs/>
            <w:color w:val="000000" w:themeColor="text1"/>
            <w:sz w:val="24"/>
            <w:szCs w:val="24"/>
          </w:rPr>
          <w:t>Rys. 5.</w:t>
        </w:r>
        <w:r w:rsidR="00184E3B" w:rsidRPr="001F4CC2">
          <w:rPr>
            <w:rFonts w:ascii="Times New Roman" w:hAnsi="Times New Roman" w:cs="Times New Roman"/>
            <w:i/>
            <w:iCs/>
            <w:color w:val="000000" w:themeColor="text1"/>
            <w:sz w:val="24"/>
            <w:szCs w:val="24"/>
          </w:rPr>
          <w:t>17.</w:t>
        </w:r>
        <w:r w:rsidRPr="001F4CC2">
          <w:rPr>
            <w:rFonts w:ascii="Times New Roman" w:hAnsi="Times New Roman" w:cs="Times New Roman"/>
            <w:i/>
            <w:iCs/>
            <w:color w:val="000000" w:themeColor="text1"/>
            <w:sz w:val="24"/>
            <w:szCs w:val="24"/>
          </w:rPr>
          <w:t xml:space="preserve"> </w:t>
        </w:r>
        <w:r w:rsidRPr="001F4CC2">
          <w:rPr>
            <w:rFonts w:ascii="Times New Roman" w:hAnsi="Times New Roman" w:cs="Times New Roman"/>
            <w:color w:val="000000" w:themeColor="text1"/>
            <w:sz w:val="24"/>
            <w:szCs w:val="24"/>
          </w:rPr>
          <w:t xml:space="preserve">(mikrokontroler wraz z czujnikiem wilgotności i temperatury powietrza oraz gniazdem </w:t>
        </w:r>
        <w:proofErr w:type="spellStart"/>
        <w:r w:rsidRPr="001F4CC2">
          <w:rPr>
            <w:rFonts w:ascii="Times New Roman" w:hAnsi="Times New Roman" w:cs="Times New Roman"/>
            <w:color w:val="000000" w:themeColor="text1"/>
            <w:sz w:val="24"/>
            <w:szCs w:val="24"/>
          </w:rPr>
          <w:t>zasialnia</w:t>
        </w:r>
        <w:proofErr w:type="spellEnd"/>
        <w:r w:rsidRPr="001F4CC2">
          <w:rPr>
            <w:rFonts w:ascii="Times New Roman" w:hAnsi="Times New Roman" w:cs="Times New Roman"/>
            <w:color w:val="000000" w:themeColor="text1"/>
            <w:sz w:val="24"/>
            <w:szCs w:val="24"/>
          </w:rPr>
          <w:t>).</w:t>
        </w:r>
      </w:ins>
    </w:p>
    <w:p w14:paraId="0338D3A4" w14:textId="4CC10C8F" w:rsidR="008270B5" w:rsidRPr="001F4CC2" w:rsidRDefault="008270B5" w:rsidP="00E303CB">
      <w:pPr>
        <w:spacing w:before="30" w:line="360" w:lineRule="auto"/>
        <w:ind w:firstLine="708"/>
        <w:jc w:val="both"/>
        <w:rPr>
          <w:rFonts w:ascii="Times New Roman" w:hAnsi="Times New Roman"/>
          <w:color w:val="000000" w:themeColor="text1"/>
          <w:sz w:val="24"/>
          <w:rPrChange w:id="112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123" w:author="wersja poprawiona" w:date="2023-04-03T01:59:00Z">
            <w:rPr>
              <w:rFonts w:ascii="Times New Roman" w:hAnsi="Times New Roman"/>
              <w:sz w:val="24"/>
            </w:rPr>
          </w:rPrChange>
        </w:rPr>
        <w:t xml:space="preserve">Wersja </w:t>
      </w:r>
      <w:ins w:id="1124" w:author="wersja poprawiona" w:date="2023-04-03T01:59:00Z">
        <w:r w:rsidR="003D5DBF" w:rsidRPr="001F4CC2">
          <w:rPr>
            <w:rFonts w:ascii="Times New Roman" w:hAnsi="Times New Roman" w:cs="Times New Roman"/>
            <w:color w:val="000000" w:themeColor="text1"/>
            <w:sz w:val="24"/>
            <w:szCs w:val="24"/>
          </w:rPr>
          <w:t>„</w:t>
        </w:r>
      </w:ins>
      <w:r w:rsidRPr="001F4CC2">
        <w:rPr>
          <w:rFonts w:ascii="Times New Roman" w:hAnsi="Times New Roman"/>
          <w:i/>
          <w:color w:val="000000" w:themeColor="text1"/>
          <w:sz w:val="24"/>
          <w:rPrChange w:id="1125" w:author="wersja poprawiona" w:date="2023-04-03T01:59:00Z">
            <w:rPr>
              <w:rFonts w:ascii="Times New Roman" w:hAnsi="Times New Roman"/>
              <w:i/>
              <w:sz w:val="24"/>
            </w:rPr>
          </w:rPrChange>
        </w:rPr>
        <w:t>a</w:t>
      </w:r>
      <w:ins w:id="1126" w:author="wersja poprawiona" w:date="2023-04-03T01:59:00Z">
        <w:r w:rsidR="003D5DBF" w:rsidRPr="001F4CC2">
          <w:rPr>
            <w:rFonts w:ascii="Times New Roman" w:hAnsi="Times New Roman" w:cs="Times New Roman"/>
            <w:i/>
            <w:iCs/>
            <w:color w:val="000000" w:themeColor="text1"/>
            <w:sz w:val="24"/>
            <w:szCs w:val="24"/>
          </w:rPr>
          <w:t>”</w:t>
        </w:r>
      </w:ins>
      <w:r w:rsidRPr="001F4CC2">
        <w:rPr>
          <w:rFonts w:ascii="Times New Roman" w:hAnsi="Times New Roman"/>
          <w:i/>
          <w:color w:val="000000" w:themeColor="text1"/>
          <w:sz w:val="24"/>
          <w:rPrChange w:id="1127" w:author="wersja poprawiona" w:date="2023-04-03T01:59:00Z">
            <w:rPr>
              <w:rFonts w:ascii="Times New Roman" w:hAnsi="Times New Roman"/>
              <w:i/>
              <w:sz w:val="24"/>
            </w:rPr>
          </w:rPrChange>
        </w:rPr>
        <w:t xml:space="preserve"> </w:t>
      </w:r>
      <w:r w:rsidRPr="001F4CC2">
        <w:rPr>
          <w:rFonts w:ascii="Times New Roman" w:hAnsi="Times New Roman"/>
          <w:color w:val="000000" w:themeColor="text1"/>
          <w:sz w:val="24"/>
          <w:rPrChange w:id="1128" w:author="wersja poprawiona" w:date="2023-04-03T01:59:00Z">
            <w:rPr>
              <w:rFonts w:ascii="Times New Roman" w:hAnsi="Times New Roman"/>
              <w:sz w:val="24"/>
            </w:rPr>
          </w:rPrChange>
        </w:rPr>
        <w:t>obudów powstała przed otrzymaniem obwodów drukowanych i czujników</w:t>
      </w:r>
      <w:del w:id="1129" w:author="wersja poprawiona" w:date="2023-04-03T01:59:00Z">
        <w:r>
          <w:rPr>
            <w:rFonts w:ascii="Times New Roman" w:hAnsi="Times New Roman" w:cs="Times New Roman"/>
            <w:sz w:val="24"/>
            <w:szCs w:val="24"/>
          </w:rPr>
          <w:delText>, stanowiła</w:delText>
        </w:r>
      </w:del>
      <w:ins w:id="1130" w:author="wersja poprawiona" w:date="2023-04-03T01:59:00Z">
        <w:r w:rsidR="008F5A9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r w:rsidR="008F5A9B" w:rsidRPr="001F4CC2">
          <w:rPr>
            <w:rFonts w:ascii="Times New Roman" w:hAnsi="Times New Roman" w:cs="Times New Roman"/>
            <w:color w:val="000000" w:themeColor="text1"/>
            <w:sz w:val="24"/>
            <w:szCs w:val="24"/>
          </w:rPr>
          <w:t>S</w:t>
        </w:r>
        <w:r w:rsidRPr="001F4CC2">
          <w:rPr>
            <w:rFonts w:ascii="Times New Roman" w:hAnsi="Times New Roman" w:cs="Times New Roman"/>
            <w:color w:val="000000" w:themeColor="text1"/>
            <w:sz w:val="24"/>
            <w:szCs w:val="24"/>
          </w:rPr>
          <w:t>tanowiła</w:t>
        </w:r>
      </w:ins>
      <w:r w:rsidRPr="001F4CC2">
        <w:rPr>
          <w:rFonts w:ascii="Times New Roman" w:hAnsi="Times New Roman"/>
          <w:color w:val="000000" w:themeColor="text1"/>
          <w:sz w:val="24"/>
          <w:rPrChange w:id="1131" w:author="wersja poprawiona" w:date="2023-04-03T01:59:00Z">
            <w:rPr>
              <w:rFonts w:ascii="Times New Roman" w:hAnsi="Times New Roman"/>
              <w:sz w:val="24"/>
            </w:rPr>
          </w:rPrChange>
        </w:rPr>
        <w:t xml:space="preserve"> model poglądowy tego jak może wyglądać złożone urządzenie pomiarowe.</w:t>
      </w:r>
      <w:r w:rsidR="00111915" w:rsidRPr="001F4CC2">
        <w:rPr>
          <w:rFonts w:ascii="Times New Roman" w:hAnsi="Times New Roman"/>
          <w:color w:val="000000" w:themeColor="text1"/>
          <w:sz w:val="24"/>
          <w:rPrChange w:id="1132" w:author="wersja poprawiona" w:date="2023-04-03T01:59:00Z">
            <w:rPr>
              <w:rFonts w:ascii="Times New Roman" w:hAnsi="Times New Roman"/>
              <w:sz w:val="24"/>
            </w:rPr>
          </w:rPrChange>
        </w:rPr>
        <w:br/>
        <w:t xml:space="preserve">Obudowa urządzenia pomiarowego </w:t>
      </w:r>
      <w:r w:rsidR="002226E9" w:rsidRPr="001F4CC2">
        <w:rPr>
          <w:rFonts w:ascii="Times New Roman" w:hAnsi="Times New Roman"/>
          <w:color w:val="000000" w:themeColor="text1"/>
          <w:sz w:val="24"/>
          <w:rPrChange w:id="1133" w:author="wersja poprawiona" w:date="2023-04-03T01:59:00Z">
            <w:rPr>
              <w:rFonts w:ascii="Times New Roman" w:hAnsi="Times New Roman"/>
              <w:sz w:val="24"/>
            </w:rPr>
          </w:rPrChange>
        </w:rPr>
        <w:t xml:space="preserve">była gotowa w iteracji </w:t>
      </w:r>
      <w:ins w:id="1134" w:author="wersja poprawiona" w:date="2023-04-03T01:59:00Z">
        <w:r w:rsidR="008F5A9B" w:rsidRPr="001F4CC2">
          <w:rPr>
            <w:rFonts w:ascii="Times New Roman" w:hAnsi="Times New Roman" w:cs="Times New Roman"/>
            <w:color w:val="000000" w:themeColor="text1"/>
            <w:sz w:val="24"/>
            <w:szCs w:val="24"/>
          </w:rPr>
          <w:t>„</w:t>
        </w:r>
      </w:ins>
      <w:r w:rsidR="002226E9" w:rsidRPr="001F4CC2">
        <w:rPr>
          <w:rFonts w:ascii="Times New Roman" w:hAnsi="Times New Roman"/>
          <w:i/>
          <w:color w:val="000000" w:themeColor="text1"/>
          <w:sz w:val="24"/>
          <w:rPrChange w:id="1135" w:author="wersja poprawiona" w:date="2023-04-03T01:59:00Z">
            <w:rPr>
              <w:rFonts w:ascii="Times New Roman" w:hAnsi="Times New Roman"/>
              <w:i/>
              <w:sz w:val="24"/>
            </w:rPr>
          </w:rPrChange>
        </w:rPr>
        <w:t>b</w:t>
      </w:r>
      <w:del w:id="1136" w:author="wersja poprawiona" w:date="2023-04-03T01:59:00Z">
        <w:r w:rsidR="002226E9">
          <w:rPr>
            <w:rFonts w:ascii="Times New Roman" w:hAnsi="Times New Roman" w:cs="Times New Roman"/>
            <w:sz w:val="24"/>
            <w:szCs w:val="24"/>
          </w:rPr>
          <w:delText>.</w:delText>
        </w:r>
      </w:del>
      <w:ins w:id="1137" w:author="wersja poprawiona" w:date="2023-04-03T01:59:00Z">
        <w:r w:rsidR="008F5A9B" w:rsidRPr="001F4CC2">
          <w:rPr>
            <w:rFonts w:ascii="Times New Roman" w:hAnsi="Times New Roman" w:cs="Times New Roman"/>
            <w:i/>
            <w:iCs/>
            <w:color w:val="000000" w:themeColor="text1"/>
            <w:sz w:val="24"/>
            <w:szCs w:val="24"/>
          </w:rPr>
          <w:t>”</w:t>
        </w:r>
        <w:r w:rsidR="002226E9" w:rsidRPr="001F4CC2">
          <w:rPr>
            <w:rFonts w:ascii="Times New Roman" w:hAnsi="Times New Roman" w:cs="Times New Roman"/>
            <w:color w:val="000000" w:themeColor="text1"/>
            <w:sz w:val="24"/>
            <w:szCs w:val="24"/>
          </w:rPr>
          <w:t>.</w:t>
        </w:r>
      </w:ins>
      <w:r w:rsidR="002226E9" w:rsidRPr="001F4CC2">
        <w:rPr>
          <w:rFonts w:ascii="Times New Roman" w:hAnsi="Times New Roman"/>
          <w:i/>
          <w:color w:val="000000" w:themeColor="text1"/>
          <w:sz w:val="24"/>
          <w:rPrChange w:id="1138" w:author="wersja poprawiona" w:date="2023-04-03T01:59:00Z">
            <w:rPr>
              <w:rFonts w:ascii="Times New Roman" w:hAnsi="Times New Roman"/>
              <w:i/>
              <w:sz w:val="24"/>
            </w:rPr>
          </w:rPrChange>
        </w:rPr>
        <w:t xml:space="preserve"> </w:t>
      </w:r>
      <w:r w:rsidR="002226E9" w:rsidRPr="001F4CC2">
        <w:rPr>
          <w:rFonts w:ascii="Times New Roman" w:hAnsi="Times New Roman"/>
          <w:color w:val="000000" w:themeColor="text1"/>
          <w:sz w:val="24"/>
          <w:rPrChange w:id="1139" w:author="wersja poprawiona" w:date="2023-04-03T01:59:00Z">
            <w:rPr>
              <w:rFonts w:ascii="Times New Roman" w:hAnsi="Times New Roman"/>
              <w:sz w:val="24"/>
            </w:rPr>
          </w:rPrChange>
        </w:rPr>
        <w:t>Z</w:t>
      </w:r>
      <w:r w:rsidR="00111915" w:rsidRPr="001F4CC2">
        <w:rPr>
          <w:rFonts w:ascii="Times New Roman" w:hAnsi="Times New Roman"/>
          <w:color w:val="000000" w:themeColor="text1"/>
          <w:sz w:val="24"/>
          <w:rPrChange w:id="1140" w:author="wersja poprawiona" w:date="2023-04-03T01:59:00Z">
            <w:rPr>
              <w:rFonts w:ascii="Times New Roman" w:hAnsi="Times New Roman"/>
              <w:sz w:val="24"/>
            </w:rPr>
          </w:rPrChange>
        </w:rPr>
        <w:t xml:space="preserve">ostała wyposażona we wszystkie niezbędne przepusty na kable i gniazdo zasilania. </w:t>
      </w:r>
      <w:r w:rsidR="00A73080" w:rsidRPr="001F4CC2">
        <w:rPr>
          <w:rFonts w:ascii="Times New Roman" w:hAnsi="Times New Roman"/>
          <w:color w:val="000000" w:themeColor="text1"/>
          <w:sz w:val="24"/>
          <w:rPrChange w:id="1141" w:author="wersja poprawiona" w:date="2023-04-03T01:59:00Z">
            <w:rPr>
              <w:rFonts w:ascii="Times New Roman" w:hAnsi="Times New Roman"/>
              <w:sz w:val="24"/>
            </w:rPr>
          </w:rPrChange>
        </w:rPr>
        <w:t xml:space="preserve">Został </w:t>
      </w:r>
      <w:r w:rsidR="00111915" w:rsidRPr="001F4CC2">
        <w:rPr>
          <w:rFonts w:ascii="Times New Roman" w:hAnsi="Times New Roman"/>
          <w:color w:val="000000" w:themeColor="text1"/>
          <w:sz w:val="24"/>
          <w:rPrChange w:id="1142" w:author="wersja poprawiona" w:date="2023-04-03T01:59:00Z">
            <w:rPr>
              <w:rFonts w:ascii="Times New Roman" w:hAnsi="Times New Roman"/>
              <w:sz w:val="24"/>
            </w:rPr>
          </w:rPrChange>
        </w:rPr>
        <w:t xml:space="preserve">dołożony uchwyt czujnika SHT30. </w:t>
      </w:r>
      <w:r w:rsidR="00A73080" w:rsidRPr="001F4CC2">
        <w:rPr>
          <w:rFonts w:ascii="Times New Roman" w:hAnsi="Times New Roman"/>
          <w:color w:val="000000" w:themeColor="text1"/>
          <w:sz w:val="24"/>
          <w:rPrChange w:id="1143" w:author="wersja poprawiona" w:date="2023-04-03T01:59:00Z">
            <w:rPr>
              <w:rFonts w:ascii="Times New Roman" w:hAnsi="Times New Roman"/>
              <w:sz w:val="24"/>
            </w:rPr>
          </w:rPrChange>
        </w:rPr>
        <w:t>Wyprofilowano</w:t>
      </w:r>
      <w:r w:rsidR="00111915" w:rsidRPr="001F4CC2">
        <w:rPr>
          <w:rFonts w:ascii="Times New Roman" w:hAnsi="Times New Roman"/>
          <w:color w:val="000000" w:themeColor="text1"/>
          <w:sz w:val="24"/>
          <w:rPrChange w:id="1144" w:author="wersja poprawiona" w:date="2023-04-03T01:59:00Z">
            <w:rPr>
              <w:rFonts w:ascii="Times New Roman" w:hAnsi="Times New Roman"/>
              <w:sz w:val="24"/>
            </w:rPr>
          </w:rPrChange>
        </w:rPr>
        <w:t xml:space="preserve"> wpusty pod śruby oraz zostało dodane miejsce na lepsze ułożenie przewodów.</w:t>
      </w:r>
      <w:r w:rsidR="00A73080" w:rsidRPr="001F4CC2">
        <w:rPr>
          <w:rFonts w:ascii="Times New Roman" w:hAnsi="Times New Roman"/>
          <w:color w:val="000000" w:themeColor="text1"/>
          <w:sz w:val="24"/>
          <w:rPrChange w:id="1145" w:author="wersja poprawiona" w:date="2023-04-03T01:59:00Z">
            <w:rPr>
              <w:rFonts w:ascii="Times New Roman" w:hAnsi="Times New Roman"/>
              <w:sz w:val="24"/>
            </w:rPr>
          </w:rPrChange>
        </w:rPr>
        <w:t xml:space="preserve"> Model został zoptymalizowany pod względem ilości zużytego materiału poprzez zredukowanie zbyt dużej grubości ścianek.</w:t>
      </w:r>
    </w:p>
    <w:p w14:paraId="5BF11E5C" w14:textId="04810F38" w:rsidR="006E6483" w:rsidRPr="001F4CC2" w:rsidRDefault="002226E9" w:rsidP="006E6483">
      <w:pPr>
        <w:spacing w:before="30" w:line="360" w:lineRule="auto"/>
        <w:ind w:firstLine="708"/>
        <w:jc w:val="both"/>
        <w:rPr>
          <w:rFonts w:ascii="Times New Roman" w:hAnsi="Times New Roman"/>
          <w:color w:val="000000" w:themeColor="text1"/>
          <w:sz w:val="24"/>
          <w:rPrChange w:id="114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147" w:author="wersja poprawiona" w:date="2023-04-03T01:59:00Z">
            <w:rPr>
              <w:rFonts w:ascii="Times New Roman" w:hAnsi="Times New Roman"/>
              <w:sz w:val="24"/>
            </w:rPr>
          </w:rPrChange>
        </w:rPr>
        <w:t xml:space="preserve">W iteracji </w:t>
      </w:r>
      <w:ins w:id="1148" w:author="wersja poprawiona" w:date="2023-04-03T01:59:00Z">
        <w:r w:rsidR="003D5DBF" w:rsidRPr="001F4CC2">
          <w:rPr>
            <w:rFonts w:ascii="Times New Roman" w:hAnsi="Times New Roman" w:cs="Times New Roman"/>
            <w:color w:val="000000" w:themeColor="text1"/>
            <w:sz w:val="24"/>
            <w:szCs w:val="24"/>
          </w:rPr>
          <w:t>„</w:t>
        </w:r>
      </w:ins>
      <w:r w:rsidRPr="001F4CC2">
        <w:rPr>
          <w:rFonts w:ascii="Times New Roman" w:hAnsi="Times New Roman"/>
          <w:i/>
          <w:color w:val="000000" w:themeColor="text1"/>
          <w:sz w:val="24"/>
          <w:rPrChange w:id="1149" w:author="wersja poprawiona" w:date="2023-04-03T01:59:00Z">
            <w:rPr>
              <w:rFonts w:ascii="Times New Roman" w:hAnsi="Times New Roman"/>
              <w:i/>
              <w:sz w:val="24"/>
            </w:rPr>
          </w:rPrChange>
        </w:rPr>
        <w:t>c</w:t>
      </w:r>
      <w:ins w:id="1150" w:author="wersja poprawiona" w:date="2023-04-03T01:59:00Z">
        <w:r w:rsidR="003D5DBF" w:rsidRPr="001F4CC2">
          <w:rPr>
            <w:rFonts w:ascii="Times New Roman" w:hAnsi="Times New Roman" w:cs="Times New Roman"/>
            <w:i/>
            <w:iCs/>
            <w:color w:val="000000" w:themeColor="text1"/>
            <w:sz w:val="24"/>
            <w:szCs w:val="24"/>
          </w:rPr>
          <w:t>”</w:t>
        </w:r>
      </w:ins>
      <w:r w:rsidRPr="001F4CC2">
        <w:rPr>
          <w:rFonts w:ascii="Times New Roman" w:hAnsi="Times New Roman"/>
          <w:i/>
          <w:color w:val="000000" w:themeColor="text1"/>
          <w:sz w:val="24"/>
          <w:rPrChange w:id="1151" w:author="wersja poprawiona" w:date="2023-04-03T01:59:00Z">
            <w:rPr>
              <w:rFonts w:ascii="Times New Roman" w:hAnsi="Times New Roman"/>
              <w:i/>
              <w:sz w:val="24"/>
            </w:rPr>
          </w:rPrChange>
        </w:rPr>
        <w:t xml:space="preserve"> </w:t>
      </w:r>
      <w:r w:rsidRPr="001F4CC2">
        <w:rPr>
          <w:rFonts w:ascii="Times New Roman" w:hAnsi="Times New Roman"/>
          <w:color w:val="000000" w:themeColor="text1"/>
          <w:sz w:val="24"/>
          <w:rPrChange w:id="1152" w:author="wersja poprawiona" w:date="2023-04-03T01:59:00Z">
            <w:rPr>
              <w:rFonts w:ascii="Times New Roman" w:hAnsi="Times New Roman"/>
              <w:sz w:val="24"/>
            </w:rPr>
          </w:rPrChange>
        </w:rPr>
        <w:t>obudowa czujnika wilgotności gleby została poprawiona z uwzględnieniem rzeczywistych wymiarów (parametry podane na stronie dystrybutora były niedokładne).</w:t>
      </w:r>
    </w:p>
    <w:p w14:paraId="250B9DB9" w14:textId="77777777" w:rsidR="001E75F8" w:rsidRDefault="00044D0D" w:rsidP="00B01079">
      <w:pPr>
        <w:keepNext/>
        <w:spacing w:before="30" w:line="360" w:lineRule="auto"/>
        <w:jc w:val="center"/>
        <w:rPr>
          <w:del w:id="1153" w:author="wersja poprawiona" w:date="2023-04-03T01:59:00Z"/>
        </w:rPr>
      </w:pPr>
      <w:del w:id="1154" w:author="wersja poprawiona" w:date="2023-04-03T01:59:00Z">
        <w:r>
          <w:rPr>
            <w:noProof/>
          </w:rPr>
          <w:lastRenderedPageBreak/>
          <w:drawing>
            <wp:inline distT="0" distB="0" distL="0" distR="0" wp14:anchorId="49AE7888" wp14:editId="4552C755">
              <wp:extent cx="5753100" cy="432435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del>
    </w:p>
    <w:p w14:paraId="3A11E66F" w14:textId="16E8A774" w:rsidR="001E75F8" w:rsidRPr="001F4CC2" w:rsidRDefault="007B5434" w:rsidP="00B01079">
      <w:pPr>
        <w:keepNext/>
        <w:spacing w:before="30" w:line="360" w:lineRule="auto"/>
        <w:jc w:val="center"/>
        <w:rPr>
          <w:ins w:id="1155" w:author="wersja poprawiona" w:date="2023-04-03T01:59:00Z"/>
          <w:color w:val="000000" w:themeColor="text1"/>
        </w:rPr>
      </w:pPr>
      <w:ins w:id="1156" w:author="wersja poprawiona" w:date="2023-04-03T01:59:00Z">
        <w:r w:rsidRPr="001F4CC2">
          <w:rPr>
            <w:noProof/>
            <w:color w:val="000000" w:themeColor="text1"/>
          </w:rPr>
          <w:drawing>
            <wp:inline distT="0" distB="0" distL="0" distR="0" wp14:anchorId="4E8A9F5C" wp14:editId="613191FD">
              <wp:extent cx="4933507" cy="320422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364" t="21621" r="12900" b="13742"/>
                      <a:stretch/>
                    </pic:blipFill>
                    <pic:spPr bwMode="auto">
                      <a:xfrm>
                        <a:off x="0" y="0"/>
                        <a:ext cx="4945888" cy="3212268"/>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EDD8CF" w14:textId="13B5DE20" w:rsidR="00CA4C38" w:rsidRPr="001F4CC2" w:rsidRDefault="001E75F8" w:rsidP="00B01079">
      <w:pPr>
        <w:pStyle w:val="Legenda"/>
        <w:jc w:val="center"/>
        <w:rPr>
          <w:rFonts w:ascii="Times New Roman" w:hAnsi="Times New Roman"/>
          <w:color w:val="000000" w:themeColor="text1"/>
          <w:sz w:val="24"/>
          <w:rPrChange w:id="1157" w:author="wersja poprawiona" w:date="2023-04-03T01:59:00Z">
            <w:rPr>
              <w:rFonts w:ascii="Times New Roman" w:hAnsi="Times New Roman"/>
              <w:sz w:val="24"/>
            </w:rPr>
          </w:rPrChange>
        </w:rPr>
      </w:pPr>
      <w:r w:rsidRPr="001F4CC2">
        <w:rPr>
          <w:color w:val="000000" w:themeColor="text1"/>
          <w:rPrChange w:id="1158" w:author="wersja poprawiona" w:date="2023-04-03T01:59:00Z">
            <w:rPr/>
          </w:rPrChange>
        </w:rPr>
        <w:t xml:space="preserve">Rys. </w:t>
      </w:r>
      <w:r w:rsidR="00B01079" w:rsidRPr="001F4CC2">
        <w:rPr>
          <w:color w:val="000000" w:themeColor="text1"/>
          <w:rPrChange w:id="1159" w:author="wersja poprawiona" w:date="2023-04-03T01:59:00Z">
            <w:rPr/>
          </w:rPrChange>
        </w:rPr>
        <w:t>5.</w:t>
      </w:r>
      <w:del w:id="1160" w:author="wersja poprawiona" w:date="2023-04-03T01:59:00Z">
        <w:r w:rsidR="00B01079">
          <w:delText>2.5.6</w:delText>
        </w:r>
      </w:del>
      <w:ins w:id="1161" w:author="wersja poprawiona" w:date="2023-04-03T01:59:00Z">
        <w:r w:rsidR="00184E3B" w:rsidRPr="001F4CC2">
          <w:rPr>
            <w:color w:val="000000" w:themeColor="text1"/>
          </w:rPr>
          <w:t>16</w:t>
        </w:r>
      </w:ins>
      <w:r w:rsidR="00B01079" w:rsidRPr="001F4CC2">
        <w:rPr>
          <w:color w:val="000000" w:themeColor="text1"/>
          <w:rPrChange w:id="1162" w:author="wersja poprawiona" w:date="2023-04-03T01:59:00Z">
            <w:rPr/>
          </w:rPrChange>
        </w:rPr>
        <w:t>. Iteracje prototypów obudowy czujnika wilgotności gleby</w:t>
      </w:r>
    </w:p>
    <w:p w14:paraId="431727B9" w14:textId="77777777" w:rsidR="001E75F8" w:rsidRDefault="00044D0D" w:rsidP="00B01079">
      <w:pPr>
        <w:keepNext/>
        <w:spacing w:before="30" w:line="360" w:lineRule="auto"/>
        <w:jc w:val="center"/>
        <w:rPr>
          <w:del w:id="1163" w:author="wersja poprawiona" w:date="2023-04-03T01:59:00Z"/>
        </w:rPr>
      </w:pPr>
      <w:del w:id="1164" w:author="wersja poprawiona" w:date="2023-04-03T01:59:00Z">
        <w:r>
          <w:rPr>
            <w:rFonts w:ascii="Times New Roman" w:hAnsi="Times New Roman" w:cs="Times New Roman"/>
            <w:noProof/>
            <w:sz w:val="24"/>
            <w:szCs w:val="24"/>
          </w:rPr>
          <w:lastRenderedPageBreak/>
          <w:drawing>
            <wp:inline distT="0" distB="0" distL="0" distR="0" wp14:anchorId="6A5BC397" wp14:editId="5D6B5A76">
              <wp:extent cx="5753100" cy="432435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del>
    </w:p>
    <w:p w14:paraId="4AE5FDA9" w14:textId="00B73A20" w:rsidR="001E75F8" w:rsidRPr="001F4CC2" w:rsidRDefault="007B5434" w:rsidP="00B01079">
      <w:pPr>
        <w:keepNext/>
        <w:spacing w:before="30" w:line="360" w:lineRule="auto"/>
        <w:jc w:val="center"/>
        <w:rPr>
          <w:ins w:id="1165" w:author="wersja poprawiona" w:date="2023-04-03T01:59:00Z"/>
          <w:color w:val="000000" w:themeColor="text1"/>
        </w:rPr>
      </w:pPr>
      <w:ins w:id="1166"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69869435" wp14:editId="75353C32">
              <wp:extent cx="5241851" cy="459800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411" r="4978"/>
                      <a:stretch/>
                    </pic:blipFill>
                    <pic:spPr bwMode="auto">
                      <a:xfrm>
                        <a:off x="0" y="0"/>
                        <a:ext cx="5247324" cy="4602810"/>
                      </a:xfrm>
                      <a:prstGeom prst="rect">
                        <a:avLst/>
                      </a:prstGeom>
                      <a:noFill/>
                      <a:ln>
                        <a:noFill/>
                      </a:ln>
                      <a:extLst>
                        <a:ext uri="{53640926-AAD7-44D8-BBD7-CCE9431645EC}">
                          <a14:shadowObscured xmlns:a14="http://schemas.microsoft.com/office/drawing/2010/main"/>
                        </a:ext>
                      </a:extLst>
                    </pic:spPr>
                  </pic:pic>
                </a:graphicData>
              </a:graphic>
            </wp:inline>
          </w:drawing>
        </w:r>
      </w:ins>
    </w:p>
    <w:p w14:paraId="06D368DD" w14:textId="7A7A3C34" w:rsidR="00111915" w:rsidRPr="001F4CC2" w:rsidRDefault="001E75F8" w:rsidP="00B01079">
      <w:pPr>
        <w:pStyle w:val="Legenda"/>
        <w:jc w:val="center"/>
        <w:rPr>
          <w:rFonts w:ascii="Times New Roman" w:hAnsi="Times New Roman"/>
          <w:color w:val="000000" w:themeColor="text1"/>
          <w:sz w:val="24"/>
          <w:rPrChange w:id="1167" w:author="wersja poprawiona" w:date="2023-04-03T01:59:00Z">
            <w:rPr>
              <w:rFonts w:ascii="Times New Roman" w:hAnsi="Times New Roman"/>
              <w:sz w:val="24"/>
            </w:rPr>
          </w:rPrChange>
        </w:rPr>
      </w:pPr>
      <w:r w:rsidRPr="001F4CC2">
        <w:rPr>
          <w:color w:val="000000" w:themeColor="text1"/>
          <w:rPrChange w:id="1168" w:author="wersja poprawiona" w:date="2023-04-03T01:59:00Z">
            <w:rPr/>
          </w:rPrChange>
        </w:rPr>
        <w:t xml:space="preserve">Rys. </w:t>
      </w:r>
      <w:r w:rsidR="00B01079" w:rsidRPr="001F4CC2">
        <w:rPr>
          <w:color w:val="000000" w:themeColor="text1"/>
          <w:rPrChange w:id="1169" w:author="wersja poprawiona" w:date="2023-04-03T01:59:00Z">
            <w:rPr/>
          </w:rPrChange>
        </w:rPr>
        <w:t>5.</w:t>
      </w:r>
      <w:del w:id="1170" w:author="wersja poprawiona" w:date="2023-04-03T01:59:00Z">
        <w:r w:rsidR="00B01079">
          <w:delText>2.5.7</w:delText>
        </w:r>
      </w:del>
      <w:ins w:id="1171" w:author="wersja poprawiona" w:date="2023-04-03T01:59:00Z">
        <w:r w:rsidR="00184E3B" w:rsidRPr="001F4CC2">
          <w:rPr>
            <w:color w:val="000000" w:themeColor="text1"/>
          </w:rPr>
          <w:t>17</w:t>
        </w:r>
      </w:ins>
      <w:r w:rsidR="00B01079" w:rsidRPr="001F4CC2">
        <w:rPr>
          <w:color w:val="000000" w:themeColor="text1"/>
          <w:rPrChange w:id="1172" w:author="wersja poprawiona" w:date="2023-04-03T01:59:00Z">
            <w:rPr/>
          </w:rPrChange>
        </w:rPr>
        <w:t>. Iteracje prototypów obudowy czujnika SHT30 i mikrokontrolera</w:t>
      </w:r>
    </w:p>
    <w:p w14:paraId="1E36856E" w14:textId="3A3309E0" w:rsidR="008270B5" w:rsidRPr="001F4CC2" w:rsidRDefault="008270B5" w:rsidP="001E75F8">
      <w:pPr>
        <w:pStyle w:val="Legenda"/>
        <w:rPr>
          <w:rFonts w:ascii="Times New Roman" w:hAnsi="Times New Roman"/>
          <w:color w:val="000000" w:themeColor="text1"/>
          <w:sz w:val="24"/>
          <w:rPrChange w:id="1173" w:author="wersja poprawiona" w:date="2023-04-03T01:59:00Z">
            <w:rPr>
              <w:rFonts w:ascii="Times New Roman" w:hAnsi="Times New Roman"/>
              <w:sz w:val="24"/>
            </w:rPr>
          </w:rPrChange>
        </w:rPr>
      </w:pPr>
    </w:p>
    <w:p w14:paraId="0F276A36" w14:textId="16AE3AA0" w:rsidR="0080047E" w:rsidRPr="001F4CC2" w:rsidRDefault="005C4C9A" w:rsidP="006E6483">
      <w:pPr>
        <w:spacing w:before="30" w:line="360" w:lineRule="auto"/>
        <w:jc w:val="both"/>
        <w:rPr>
          <w:rFonts w:ascii="Times New Roman" w:hAnsi="Times New Roman"/>
          <w:color w:val="000000" w:themeColor="text1"/>
          <w:sz w:val="24"/>
          <w:rPrChange w:id="1174" w:author="wersja poprawiona" w:date="2023-04-03T01:59:00Z">
            <w:rPr>
              <w:rFonts w:ascii="Times New Roman" w:hAnsi="Times New Roman"/>
              <w:b/>
              <w:sz w:val="24"/>
            </w:rPr>
          </w:rPrChange>
        </w:rPr>
      </w:pPr>
      <w:r w:rsidRPr="001F4CC2">
        <w:rPr>
          <w:rFonts w:ascii="Times New Roman" w:hAnsi="Times New Roman"/>
          <w:color w:val="000000" w:themeColor="text1"/>
          <w:sz w:val="24"/>
          <w:rPrChange w:id="1175" w:author="wersja poprawiona" w:date="2023-04-03T01:59:00Z">
            <w:rPr>
              <w:rFonts w:ascii="Times New Roman" w:hAnsi="Times New Roman"/>
              <w:sz w:val="24"/>
            </w:rPr>
          </w:rPrChange>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ins w:id="1176" w:author="wersja poprawiona" w:date="2023-04-03T01:59:00Z">
        <w:r w:rsidR="006E6483" w:rsidRPr="001F4CC2">
          <w:rPr>
            <w:rFonts w:ascii="Times New Roman" w:hAnsi="Times New Roman" w:cs="Times New Roman"/>
            <w:color w:val="000000" w:themeColor="text1"/>
            <w:sz w:val="24"/>
            <w:szCs w:val="24"/>
          </w:rPr>
          <w:t xml:space="preserve"> oraz ulepszenie aktualnych modeli o wpusty przeznaczone na uszczelki</w:t>
        </w:r>
      </w:ins>
      <w:r w:rsidR="006E6483" w:rsidRPr="001F4CC2">
        <w:rPr>
          <w:rFonts w:ascii="Times New Roman" w:hAnsi="Times New Roman"/>
          <w:color w:val="000000" w:themeColor="text1"/>
          <w:sz w:val="24"/>
          <w:rPrChange w:id="1177" w:author="wersja poprawiona" w:date="2023-04-03T01:59:00Z">
            <w:rPr>
              <w:rFonts w:ascii="Times New Roman" w:hAnsi="Times New Roman"/>
              <w:sz w:val="24"/>
            </w:rPr>
          </w:rPrChange>
        </w:rPr>
        <w:t>.</w:t>
      </w:r>
    </w:p>
    <w:p w14:paraId="350BC0CD" w14:textId="7B3FD506" w:rsidR="006E6483" w:rsidRPr="001F4CC2" w:rsidRDefault="006E6483" w:rsidP="006E6483">
      <w:pPr>
        <w:spacing w:before="30" w:line="360" w:lineRule="auto"/>
        <w:jc w:val="both"/>
        <w:rPr>
          <w:ins w:id="1178" w:author="wersja poprawiona" w:date="2023-04-03T01:59:00Z"/>
          <w:rFonts w:ascii="Times New Roman" w:hAnsi="Times New Roman" w:cs="Times New Roman"/>
          <w:color w:val="000000" w:themeColor="text1"/>
          <w:sz w:val="24"/>
          <w:szCs w:val="24"/>
        </w:rPr>
      </w:pPr>
      <w:ins w:id="1179" w:author="wersja poprawiona" w:date="2023-04-03T01:59:00Z">
        <w:r w:rsidRPr="001F4CC2">
          <w:rPr>
            <w:rFonts w:ascii="Times New Roman" w:hAnsi="Times New Roman" w:cs="Times New Roman"/>
            <w:color w:val="000000" w:themeColor="text1"/>
            <w:sz w:val="24"/>
            <w:szCs w:val="24"/>
          </w:rPr>
          <w:tab/>
          <w:t>Przedstawiona na Rys</w:t>
        </w:r>
        <w:r w:rsidR="00B93CD3"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5.</w:t>
        </w:r>
        <w:r w:rsidR="00184E3B" w:rsidRPr="001F4CC2">
          <w:rPr>
            <w:rFonts w:ascii="Times New Roman" w:hAnsi="Times New Roman" w:cs="Times New Roman"/>
            <w:color w:val="000000" w:themeColor="text1"/>
            <w:sz w:val="24"/>
            <w:szCs w:val="24"/>
          </w:rPr>
          <w:t>18</w:t>
        </w:r>
        <w:r w:rsidRPr="001F4CC2">
          <w:rPr>
            <w:rFonts w:ascii="Times New Roman" w:hAnsi="Times New Roman" w:cs="Times New Roman"/>
            <w:color w:val="000000" w:themeColor="text1"/>
            <w:sz w:val="24"/>
            <w:szCs w:val="24"/>
          </w:rPr>
          <w:t>. i Rys</w:t>
        </w:r>
        <w:r w:rsidR="00B93CD3"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5.</w:t>
        </w:r>
        <w:r w:rsidR="00184E3B" w:rsidRPr="001F4CC2">
          <w:rPr>
            <w:rFonts w:ascii="Times New Roman" w:hAnsi="Times New Roman" w:cs="Times New Roman"/>
            <w:color w:val="000000" w:themeColor="text1"/>
            <w:sz w:val="24"/>
            <w:szCs w:val="24"/>
          </w:rPr>
          <w:t>19</w:t>
        </w:r>
        <w:r w:rsidRPr="001F4CC2">
          <w:rPr>
            <w:rFonts w:ascii="Times New Roman" w:hAnsi="Times New Roman" w:cs="Times New Roman"/>
            <w:color w:val="000000" w:themeColor="text1"/>
            <w:sz w:val="24"/>
            <w:szCs w:val="24"/>
          </w:rPr>
          <w:t xml:space="preserve">. obudowa mikrokontrolera oraz czujnika SHT30 </w:t>
        </w:r>
        <w:r w:rsidR="00B93CD3" w:rsidRPr="001F4CC2">
          <w:rPr>
            <w:rFonts w:ascii="Times New Roman" w:hAnsi="Times New Roman" w:cs="Times New Roman"/>
            <w:color w:val="000000" w:themeColor="text1"/>
            <w:sz w:val="24"/>
            <w:szCs w:val="24"/>
          </w:rPr>
          <w:t xml:space="preserve">posiada zintegrowaną kratkę, która umożliwia działanie sensora, przepust na przewody czujnika wilgotności gleby oraz miejsce na gniazdo zasilania. </w:t>
        </w:r>
      </w:ins>
    </w:p>
    <w:p w14:paraId="6D2BD4B7" w14:textId="0699C316" w:rsidR="00B93CD3" w:rsidRPr="001F4CC2" w:rsidRDefault="00B93CD3" w:rsidP="006E6483">
      <w:pPr>
        <w:spacing w:before="30" w:line="360" w:lineRule="auto"/>
        <w:jc w:val="both"/>
        <w:rPr>
          <w:ins w:id="1180" w:author="wersja poprawiona" w:date="2023-04-03T01:59:00Z"/>
          <w:rFonts w:ascii="Times New Roman" w:hAnsi="Times New Roman" w:cs="Times New Roman"/>
          <w:color w:val="000000" w:themeColor="text1"/>
          <w:sz w:val="24"/>
          <w:szCs w:val="24"/>
        </w:rPr>
      </w:pPr>
      <w:ins w:id="1181" w:author="wersja poprawiona" w:date="2023-04-03T01:59:00Z">
        <w:r w:rsidRPr="001F4CC2">
          <w:rPr>
            <w:rFonts w:ascii="Times New Roman" w:hAnsi="Times New Roman" w:cs="Times New Roman"/>
            <w:color w:val="000000" w:themeColor="text1"/>
            <w:sz w:val="24"/>
            <w:szCs w:val="24"/>
          </w:rPr>
          <w:tab/>
          <w:t>Obudowa czujnika wilgotności gleby przedstawiona na Rys. 5.</w:t>
        </w:r>
        <w:r w:rsidR="00184E3B" w:rsidRPr="001F4CC2">
          <w:rPr>
            <w:rFonts w:ascii="Times New Roman" w:hAnsi="Times New Roman" w:cs="Times New Roman"/>
            <w:color w:val="000000" w:themeColor="text1"/>
            <w:sz w:val="24"/>
            <w:szCs w:val="24"/>
          </w:rPr>
          <w:t>20</w:t>
        </w:r>
        <w:r w:rsidRPr="001F4CC2">
          <w:rPr>
            <w:rFonts w:ascii="Times New Roman" w:hAnsi="Times New Roman" w:cs="Times New Roman"/>
            <w:color w:val="000000" w:themeColor="text1"/>
            <w:sz w:val="24"/>
            <w:szCs w:val="24"/>
          </w:rPr>
          <w:t>. i Rys. 5.</w:t>
        </w:r>
        <w:r w:rsidR="00184E3B" w:rsidRPr="001F4CC2">
          <w:rPr>
            <w:rFonts w:ascii="Times New Roman" w:hAnsi="Times New Roman" w:cs="Times New Roman"/>
            <w:color w:val="000000" w:themeColor="text1"/>
            <w:sz w:val="24"/>
            <w:szCs w:val="24"/>
          </w:rPr>
          <w:t>21</w:t>
        </w:r>
        <w:r w:rsidRPr="001F4CC2">
          <w:rPr>
            <w:rFonts w:ascii="Times New Roman" w:hAnsi="Times New Roman" w:cs="Times New Roman"/>
            <w:color w:val="000000" w:themeColor="text1"/>
            <w:sz w:val="24"/>
            <w:szCs w:val="24"/>
          </w:rPr>
          <w:t>.  zabezpiecza jedynie przed zwarciem wywołanym przewodzącym ciałem obcym. Zabezpieczenie to jest niezwykle ważne, ponieważ nie chroni jedynie sensora, ale również mikrokontroler.</w:t>
        </w:r>
      </w:ins>
    </w:p>
    <w:p w14:paraId="043382A1" w14:textId="102E2991" w:rsidR="001E75F8" w:rsidRPr="001F4CC2" w:rsidRDefault="007B5434" w:rsidP="00B01079">
      <w:pPr>
        <w:keepNext/>
        <w:spacing w:before="30" w:line="360" w:lineRule="auto"/>
        <w:jc w:val="center"/>
        <w:rPr>
          <w:ins w:id="1182" w:author="wersja poprawiona" w:date="2023-04-03T01:59:00Z"/>
          <w:color w:val="000000" w:themeColor="text1"/>
        </w:rPr>
      </w:pPr>
      <w:ins w:id="1183" w:author="wersja poprawiona" w:date="2023-04-03T01:59:00Z">
        <w:r w:rsidRPr="001F4CC2">
          <w:rPr>
            <w:noProof/>
            <w:color w:val="000000" w:themeColor="text1"/>
          </w:rPr>
          <w:lastRenderedPageBreak/>
          <w:drawing>
            <wp:inline distT="0" distB="0" distL="0" distR="0" wp14:anchorId="7A4F5EAD" wp14:editId="4558222B">
              <wp:extent cx="4816549" cy="432702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16" r="3492"/>
                      <a:stretch/>
                    </pic:blipFill>
                    <pic:spPr bwMode="auto">
                      <a:xfrm>
                        <a:off x="0" y="0"/>
                        <a:ext cx="4817101" cy="43275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3E6480D7" w14:textId="77777777" w:rsidR="001B485C" w:rsidRDefault="001E75F8" w:rsidP="00E303CB">
      <w:pPr>
        <w:spacing w:before="30" w:line="360" w:lineRule="auto"/>
        <w:ind w:firstLine="708"/>
        <w:jc w:val="both"/>
        <w:rPr>
          <w:del w:id="1184" w:author="wersja poprawiona" w:date="2023-04-03T01:59:00Z"/>
          <w:rFonts w:ascii="Times New Roman" w:hAnsi="Times New Roman" w:cs="Times New Roman"/>
          <w:sz w:val="24"/>
          <w:szCs w:val="24"/>
        </w:rPr>
      </w:pPr>
      <w:moveToRangeStart w:id="1185" w:author="wersja poprawiona" w:date="2023-04-03T01:59:00Z" w:name="move131379566"/>
      <w:moveTo w:id="1186" w:author="wersja poprawiona" w:date="2023-04-03T01:59:00Z">
        <w:r w:rsidRPr="001F4CC2">
          <w:rPr>
            <w:color w:val="000000" w:themeColor="text1"/>
            <w:rPrChange w:id="1187" w:author="wersja poprawiona" w:date="2023-04-03T01:59:00Z">
              <w:rPr/>
            </w:rPrChange>
          </w:rPr>
          <w:t xml:space="preserve">Rys. </w:t>
        </w:r>
      </w:moveTo>
      <w:moveToRangeEnd w:id="1185"/>
      <w:del w:id="1188" w:author="wersja poprawiona" w:date="2023-04-03T01:59:00Z">
        <w:r w:rsidR="0080047E">
          <w:rPr>
            <w:rFonts w:ascii="Times New Roman" w:hAnsi="Times New Roman" w:cs="Times New Roman"/>
            <w:sz w:val="24"/>
            <w:szCs w:val="24"/>
          </w:rPr>
          <w:delText xml:space="preserve">Urządzenie pomiarowe zostało zabezpieczone wykonanymi w technologii druku 3D obudowami. W prototypowej wersji druk został zrealizowany z wykorzystaniem materiału PLA, jednak jest on biodegradowalny, co znaczy, że na dłuższą metę nie sprawdzi się w </w:delText>
        </w:r>
        <w:r w:rsidR="00A561B0">
          <w:rPr>
            <w:rFonts w:ascii="Times New Roman" w:hAnsi="Times New Roman" w:cs="Times New Roman"/>
            <w:sz w:val="24"/>
            <w:szCs w:val="24"/>
          </w:rPr>
          <w:delText>końcowym</w:delText>
        </w:r>
        <w:r w:rsidR="0080047E">
          <w:rPr>
            <w:rFonts w:ascii="Times New Roman" w:hAnsi="Times New Roman" w:cs="Times New Roman"/>
            <w:sz w:val="24"/>
            <w:szCs w:val="24"/>
          </w:rPr>
          <w:delText xml:space="preserve"> zastosowaniu. Dodatkowo, gdyby urządzenie miało być używane w realnym zastosowaniu obudowy powinny lepiej zabezpieczać przed działaniem kurzu i wody. </w:delText>
        </w:r>
      </w:del>
    </w:p>
    <w:p w14:paraId="30AF8BF4" w14:textId="77777777" w:rsidR="0080047E" w:rsidRDefault="0080047E" w:rsidP="00B7139F">
      <w:pPr>
        <w:spacing w:before="30" w:line="360" w:lineRule="auto"/>
        <w:rPr>
          <w:del w:id="1189" w:author="wersja poprawiona" w:date="2023-04-03T01:59:00Z"/>
          <w:rFonts w:ascii="Times New Roman" w:hAnsi="Times New Roman" w:cs="Times New Roman"/>
          <w:sz w:val="24"/>
          <w:szCs w:val="24"/>
        </w:rPr>
      </w:pPr>
    </w:p>
    <w:p w14:paraId="5998CCEE" w14:textId="77777777" w:rsidR="001E75F8" w:rsidRDefault="0025014F" w:rsidP="00B01079">
      <w:pPr>
        <w:keepNext/>
        <w:spacing w:before="30" w:line="360" w:lineRule="auto"/>
        <w:jc w:val="center"/>
        <w:rPr>
          <w:del w:id="1190" w:author="wersja poprawiona" w:date="2023-04-03T01:59:00Z"/>
        </w:rPr>
      </w:pPr>
      <w:del w:id="1191" w:author="wersja poprawiona" w:date="2023-04-03T01:59:00Z">
        <w:r>
          <w:rPr>
            <w:noProof/>
          </w:rPr>
          <w:lastRenderedPageBreak/>
          <w:drawing>
            <wp:inline distT="0" distB="0" distL="0" distR="0" wp14:anchorId="0E3D151C" wp14:editId="585F85BF">
              <wp:extent cx="5318715" cy="3997842"/>
              <wp:effectExtent l="0" t="0" r="0" b="317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22406" cy="4000616"/>
                      </a:xfrm>
                      <a:prstGeom prst="rect">
                        <a:avLst/>
                      </a:prstGeom>
                      <a:noFill/>
                      <a:ln>
                        <a:noFill/>
                      </a:ln>
                    </pic:spPr>
                  </pic:pic>
                </a:graphicData>
              </a:graphic>
            </wp:inline>
          </w:drawing>
        </w:r>
      </w:del>
    </w:p>
    <w:p w14:paraId="0A66D415" w14:textId="47CADC86" w:rsidR="0080047E" w:rsidRPr="001F4CC2" w:rsidRDefault="00B01079" w:rsidP="00B01079">
      <w:pPr>
        <w:pStyle w:val="Legenda"/>
        <w:jc w:val="center"/>
        <w:rPr>
          <w:rFonts w:ascii="Times New Roman" w:hAnsi="Times New Roman"/>
          <w:color w:val="000000" w:themeColor="text1"/>
          <w:sz w:val="24"/>
          <w:rPrChange w:id="1192" w:author="wersja poprawiona" w:date="2023-04-03T01:59:00Z">
            <w:rPr>
              <w:rFonts w:ascii="Times New Roman" w:hAnsi="Times New Roman"/>
              <w:sz w:val="24"/>
            </w:rPr>
          </w:rPrChange>
        </w:rPr>
      </w:pPr>
      <w:ins w:id="1193" w:author="wersja poprawiona" w:date="2023-04-03T01:59:00Z">
        <w:r w:rsidRPr="001F4CC2">
          <w:rPr>
            <w:color w:val="000000" w:themeColor="text1"/>
          </w:rPr>
          <w:t>5.</w:t>
        </w:r>
        <w:r w:rsidR="00184E3B" w:rsidRPr="001F4CC2">
          <w:rPr>
            <w:color w:val="000000" w:themeColor="text1"/>
          </w:rPr>
          <w:t>18</w:t>
        </w:r>
      </w:ins>
      <w:moveFromRangeStart w:id="1194" w:author="wersja poprawiona" w:date="2023-04-03T01:59:00Z" w:name="move131379562"/>
      <w:moveFrom w:id="1195" w:author="wersja poprawiona" w:date="2023-04-03T01:59:00Z">
        <w:r w:rsidR="001E75F8" w:rsidRPr="001F4CC2">
          <w:rPr>
            <w:color w:val="000000" w:themeColor="text1"/>
            <w:rPrChange w:id="1196" w:author="wersja poprawiona" w:date="2023-04-03T01:59:00Z">
              <w:rPr/>
            </w:rPrChange>
          </w:rPr>
          <w:t xml:space="preserve">Rys. </w:t>
        </w:r>
      </w:moveFrom>
      <w:moveFromRangeEnd w:id="1194"/>
      <w:del w:id="1197" w:author="wersja poprawiona" w:date="2023-04-03T01:59:00Z">
        <w:r>
          <w:delText>5.2.5.8</w:delText>
        </w:r>
      </w:del>
      <w:r w:rsidRPr="001F4CC2">
        <w:rPr>
          <w:color w:val="000000" w:themeColor="text1"/>
          <w:rPrChange w:id="1198" w:author="wersja poprawiona" w:date="2023-04-03T01:59:00Z">
            <w:rPr/>
          </w:rPrChange>
        </w:rPr>
        <w:t>. Złożona obudowa czujnika SHT30 i mikrokontrolera</w:t>
      </w:r>
    </w:p>
    <w:p w14:paraId="4C7ACA69" w14:textId="77777777" w:rsidR="001E75F8" w:rsidRDefault="0025014F" w:rsidP="00B01079">
      <w:pPr>
        <w:keepNext/>
        <w:spacing w:before="30" w:line="360" w:lineRule="auto"/>
        <w:jc w:val="center"/>
        <w:rPr>
          <w:del w:id="1199" w:author="wersja poprawiona" w:date="2023-04-03T01:59:00Z"/>
        </w:rPr>
      </w:pPr>
      <w:del w:id="1200" w:author="wersja poprawiona" w:date="2023-04-03T01:59:00Z">
        <w:r>
          <w:rPr>
            <w:rFonts w:ascii="Times New Roman" w:hAnsi="Times New Roman" w:cs="Times New Roman"/>
            <w:noProof/>
            <w:sz w:val="24"/>
            <w:szCs w:val="24"/>
          </w:rPr>
          <w:lastRenderedPageBreak/>
          <w:drawing>
            <wp:inline distT="0" distB="0" distL="0" distR="0" wp14:anchorId="1DB3EDCC" wp14:editId="1AB661CF">
              <wp:extent cx="5375298" cy="4040373"/>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78067" cy="4042454"/>
                      </a:xfrm>
                      <a:prstGeom prst="rect">
                        <a:avLst/>
                      </a:prstGeom>
                      <a:noFill/>
                      <a:ln>
                        <a:noFill/>
                      </a:ln>
                    </pic:spPr>
                  </pic:pic>
                </a:graphicData>
              </a:graphic>
            </wp:inline>
          </w:drawing>
        </w:r>
      </w:del>
    </w:p>
    <w:p w14:paraId="4CAE7F61" w14:textId="750CB64F" w:rsidR="001E75F8" w:rsidRPr="001F4CC2" w:rsidRDefault="007B5434" w:rsidP="00B01079">
      <w:pPr>
        <w:keepNext/>
        <w:spacing w:before="30" w:line="360" w:lineRule="auto"/>
        <w:jc w:val="center"/>
        <w:rPr>
          <w:ins w:id="1201" w:author="wersja poprawiona" w:date="2023-04-03T01:59:00Z"/>
          <w:color w:val="000000" w:themeColor="text1"/>
        </w:rPr>
      </w:pPr>
      <w:ins w:id="1202"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5B01DD4B" wp14:editId="6550186D">
              <wp:extent cx="3838353" cy="538691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296" r="26196"/>
                      <a:stretch/>
                    </pic:blipFill>
                    <pic:spPr bwMode="auto">
                      <a:xfrm>
                        <a:off x="0" y="0"/>
                        <a:ext cx="3842711" cy="5393036"/>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1C7999" w14:textId="61D30C9A" w:rsidR="0025014F" w:rsidRPr="001F4CC2" w:rsidRDefault="001E75F8" w:rsidP="00B01079">
      <w:pPr>
        <w:pStyle w:val="Legenda"/>
        <w:jc w:val="center"/>
        <w:rPr>
          <w:rFonts w:ascii="Times New Roman" w:hAnsi="Times New Roman"/>
          <w:color w:val="000000" w:themeColor="text1"/>
          <w:sz w:val="24"/>
          <w:rPrChange w:id="1203" w:author="wersja poprawiona" w:date="2023-04-03T01:59:00Z">
            <w:rPr>
              <w:rFonts w:ascii="Times New Roman" w:hAnsi="Times New Roman"/>
              <w:sz w:val="24"/>
            </w:rPr>
          </w:rPrChange>
        </w:rPr>
      </w:pPr>
      <w:r w:rsidRPr="001F4CC2">
        <w:rPr>
          <w:color w:val="000000" w:themeColor="text1"/>
          <w:rPrChange w:id="1204" w:author="wersja poprawiona" w:date="2023-04-03T01:59:00Z">
            <w:rPr/>
          </w:rPrChange>
        </w:rPr>
        <w:t xml:space="preserve">Rys. </w:t>
      </w:r>
      <w:r w:rsidR="00B01079" w:rsidRPr="001F4CC2">
        <w:rPr>
          <w:color w:val="000000" w:themeColor="text1"/>
          <w:rPrChange w:id="1205" w:author="wersja poprawiona" w:date="2023-04-03T01:59:00Z">
            <w:rPr/>
          </w:rPrChange>
        </w:rPr>
        <w:t>5.</w:t>
      </w:r>
      <w:del w:id="1206" w:author="wersja poprawiona" w:date="2023-04-03T01:59:00Z">
        <w:r w:rsidR="00B01079">
          <w:delText>2.5.9</w:delText>
        </w:r>
      </w:del>
      <w:ins w:id="1207" w:author="wersja poprawiona" w:date="2023-04-03T01:59:00Z">
        <w:r w:rsidR="00184E3B" w:rsidRPr="001F4CC2">
          <w:rPr>
            <w:color w:val="000000" w:themeColor="text1"/>
          </w:rPr>
          <w:t>19</w:t>
        </w:r>
      </w:ins>
      <w:r w:rsidR="00B01079" w:rsidRPr="001F4CC2">
        <w:rPr>
          <w:color w:val="000000" w:themeColor="text1"/>
          <w:rPrChange w:id="1208" w:author="wersja poprawiona" w:date="2023-04-03T01:59:00Z">
            <w:rPr/>
          </w:rPrChange>
        </w:rPr>
        <w:t>. Złożona obudowa czujnika SHT30 i mikrokontrolera</w:t>
      </w:r>
    </w:p>
    <w:p w14:paraId="789757F1" w14:textId="77777777" w:rsidR="001E75F8" w:rsidRDefault="0025014F" w:rsidP="00B01079">
      <w:pPr>
        <w:keepNext/>
        <w:spacing w:before="30" w:line="360" w:lineRule="auto"/>
        <w:jc w:val="center"/>
        <w:rPr>
          <w:del w:id="1209" w:author="wersja poprawiona" w:date="2023-04-03T01:59:00Z"/>
        </w:rPr>
      </w:pPr>
      <w:del w:id="1210" w:author="wersja poprawiona" w:date="2023-04-03T01:59:00Z">
        <w:r>
          <w:rPr>
            <w:noProof/>
          </w:rPr>
          <w:lastRenderedPageBreak/>
          <w:drawing>
            <wp:inline distT="0" distB="0" distL="0" distR="0" wp14:anchorId="6115BD3F" wp14:editId="1A0A0E1A">
              <wp:extent cx="5304570" cy="3987210"/>
              <wp:effectExtent l="0" t="0" r="0" b="0"/>
              <wp:docPr id="64" name="Obraz 6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7707" cy="3989568"/>
                      </a:xfrm>
                      <a:prstGeom prst="rect">
                        <a:avLst/>
                      </a:prstGeom>
                      <a:noFill/>
                      <a:ln>
                        <a:noFill/>
                      </a:ln>
                    </pic:spPr>
                  </pic:pic>
                </a:graphicData>
              </a:graphic>
            </wp:inline>
          </w:drawing>
        </w:r>
      </w:del>
    </w:p>
    <w:p w14:paraId="2BC1342E" w14:textId="60E0178B" w:rsidR="001E75F8" w:rsidRPr="001F4CC2" w:rsidRDefault="007B5434" w:rsidP="00B01079">
      <w:pPr>
        <w:keepNext/>
        <w:spacing w:before="30" w:line="360" w:lineRule="auto"/>
        <w:jc w:val="center"/>
        <w:rPr>
          <w:ins w:id="1211" w:author="wersja poprawiona" w:date="2023-04-03T01:59:00Z"/>
          <w:color w:val="000000" w:themeColor="text1"/>
        </w:rPr>
      </w:pPr>
      <w:ins w:id="1212" w:author="wersja poprawiona" w:date="2023-04-03T01:59:00Z">
        <w:r w:rsidRPr="001F4CC2">
          <w:rPr>
            <w:noProof/>
            <w:color w:val="000000" w:themeColor="text1"/>
          </w:rPr>
          <w:drawing>
            <wp:inline distT="0" distB="0" distL="0" distR="0" wp14:anchorId="075762D3" wp14:editId="3F6D8800">
              <wp:extent cx="4443922" cy="15943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9596" t="29978" r="13266" b="33170"/>
                      <a:stretch/>
                    </pic:blipFill>
                    <pic:spPr bwMode="auto">
                      <a:xfrm>
                        <a:off x="0" y="0"/>
                        <a:ext cx="4445133" cy="1594764"/>
                      </a:xfrm>
                      <a:prstGeom prst="rect">
                        <a:avLst/>
                      </a:prstGeom>
                      <a:noFill/>
                      <a:ln>
                        <a:noFill/>
                      </a:ln>
                      <a:extLst>
                        <a:ext uri="{53640926-AAD7-44D8-BBD7-CCE9431645EC}">
                          <a14:shadowObscured xmlns:a14="http://schemas.microsoft.com/office/drawing/2010/main"/>
                        </a:ext>
                      </a:extLst>
                    </pic:spPr>
                  </pic:pic>
                </a:graphicData>
              </a:graphic>
            </wp:inline>
          </w:drawing>
        </w:r>
      </w:ins>
    </w:p>
    <w:p w14:paraId="46532264" w14:textId="0ECBCAB9" w:rsidR="00CA4C38" w:rsidRPr="001F4CC2" w:rsidRDefault="001E75F8" w:rsidP="00B01079">
      <w:pPr>
        <w:pStyle w:val="Legenda"/>
        <w:jc w:val="center"/>
        <w:rPr>
          <w:rFonts w:ascii="Times New Roman" w:hAnsi="Times New Roman"/>
          <w:color w:val="000000" w:themeColor="text1"/>
          <w:sz w:val="24"/>
          <w:rPrChange w:id="1213" w:author="wersja poprawiona" w:date="2023-04-03T01:59:00Z">
            <w:rPr>
              <w:rFonts w:ascii="Times New Roman" w:hAnsi="Times New Roman"/>
              <w:sz w:val="24"/>
            </w:rPr>
          </w:rPrChange>
        </w:rPr>
      </w:pPr>
      <w:r w:rsidRPr="001F4CC2">
        <w:rPr>
          <w:color w:val="000000" w:themeColor="text1"/>
          <w:rPrChange w:id="1214" w:author="wersja poprawiona" w:date="2023-04-03T01:59:00Z">
            <w:rPr/>
          </w:rPrChange>
        </w:rPr>
        <w:t xml:space="preserve">Rys. </w:t>
      </w:r>
      <w:r w:rsidR="00B01079" w:rsidRPr="001F4CC2">
        <w:rPr>
          <w:color w:val="000000" w:themeColor="text1"/>
          <w:rPrChange w:id="1215" w:author="wersja poprawiona" w:date="2023-04-03T01:59:00Z">
            <w:rPr/>
          </w:rPrChange>
        </w:rPr>
        <w:t>5.</w:t>
      </w:r>
      <w:del w:id="1216" w:author="wersja poprawiona" w:date="2023-04-03T01:59:00Z">
        <w:r w:rsidR="00B01079">
          <w:delText>2.5.10</w:delText>
        </w:r>
      </w:del>
      <w:ins w:id="1217" w:author="wersja poprawiona" w:date="2023-04-03T01:59:00Z">
        <w:r w:rsidR="00184E3B" w:rsidRPr="001F4CC2">
          <w:rPr>
            <w:color w:val="000000" w:themeColor="text1"/>
          </w:rPr>
          <w:t>20</w:t>
        </w:r>
      </w:ins>
      <w:r w:rsidR="00B01079" w:rsidRPr="001F4CC2">
        <w:rPr>
          <w:color w:val="000000" w:themeColor="text1"/>
          <w:rPrChange w:id="1218" w:author="wersja poprawiona" w:date="2023-04-03T01:59:00Z">
            <w:rPr/>
          </w:rPrChange>
        </w:rPr>
        <w:t>. Złożona obudowa czujnika wilgotności gleby</w:t>
      </w:r>
    </w:p>
    <w:p w14:paraId="3B2CD56D" w14:textId="77777777" w:rsidR="001E75F8" w:rsidRDefault="0025014F" w:rsidP="00B01079">
      <w:pPr>
        <w:keepNext/>
        <w:spacing w:before="30" w:line="360" w:lineRule="auto"/>
        <w:jc w:val="center"/>
        <w:rPr>
          <w:del w:id="1219" w:author="wersja poprawiona" w:date="2023-04-03T01:59:00Z"/>
        </w:rPr>
      </w:pPr>
      <w:del w:id="1220" w:author="wersja poprawiona" w:date="2023-04-03T01:59:00Z">
        <w:r>
          <w:rPr>
            <w:rFonts w:ascii="Times New Roman" w:hAnsi="Times New Roman" w:cs="Times New Roman"/>
            <w:noProof/>
            <w:sz w:val="24"/>
            <w:szCs w:val="24"/>
          </w:rPr>
          <w:lastRenderedPageBreak/>
          <w:drawing>
            <wp:inline distT="0" distB="0" distL="0" distR="0" wp14:anchorId="4204959B" wp14:editId="44EC4170">
              <wp:extent cx="5276277" cy="3965944"/>
              <wp:effectExtent l="0" t="0" r="63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3695" cy="3971520"/>
                      </a:xfrm>
                      <a:prstGeom prst="rect">
                        <a:avLst/>
                      </a:prstGeom>
                      <a:noFill/>
                      <a:ln>
                        <a:noFill/>
                      </a:ln>
                    </pic:spPr>
                  </pic:pic>
                </a:graphicData>
              </a:graphic>
            </wp:inline>
          </w:drawing>
        </w:r>
      </w:del>
    </w:p>
    <w:p w14:paraId="0D51FC16" w14:textId="0C48B0BE" w:rsidR="001E75F8" w:rsidRPr="001F4CC2" w:rsidRDefault="007B5434" w:rsidP="00B01079">
      <w:pPr>
        <w:keepNext/>
        <w:spacing w:before="30" w:line="360" w:lineRule="auto"/>
        <w:jc w:val="center"/>
        <w:rPr>
          <w:ins w:id="1221" w:author="wersja poprawiona" w:date="2023-04-03T01:59:00Z"/>
          <w:color w:val="000000" w:themeColor="text1"/>
        </w:rPr>
      </w:pPr>
      <w:ins w:id="1222" w:author="wersja poprawiona" w:date="2023-04-03T01:59:00Z">
        <w:r w:rsidRPr="001F4CC2">
          <w:rPr>
            <w:rFonts w:ascii="Times New Roman" w:hAnsi="Times New Roman" w:cs="Times New Roman"/>
            <w:noProof/>
            <w:color w:val="000000" w:themeColor="text1"/>
            <w:sz w:val="24"/>
            <w:szCs w:val="24"/>
          </w:rPr>
          <w:drawing>
            <wp:inline distT="0" distB="0" distL="0" distR="0" wp14:anchorId="4DE39088" wp14:editId="1CA61037">
              <wp:extent cx="4444409" cy="1562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791" t="32680" r="6046" b="31205"/>
                      <a:stretch/>
                    </pic:blipFill>
                    <pic:spPr bwMode="auto">
                      <a:xfrm>
                        <a:off x="0" y="0"/>
                        <a:ext cx="4446608" cy="1562873"/>
                      </a:xfrm>
                      <a:prstGeom prst="rect">
                        <a:avLst/>
                      </a:prstGeom>
                      <a:noFill/>
                      <a:ln>
                        <a:noFill/>
                      </a:ln>
                      <a:extLst>
                        <a:ext uri="{53640926-AAD7-44D8-BBD7-CCE9431645EC}">
                          <a14:shadowObscured xmlns:a14="http://schemas.microsoft.com/office/drawing/2010/main"/>
                        </a:ext>
                      </a:extLst>
                    </pic:spPr>
                  </pic:pic>
                </a:graphicData>
              </a:graphic>
            </wp:inline>
          </w:drawing>
        </w:r>
      </w:ins>
    </w:p>
    <w:p w14:paraId="3AB89F7A" w14:textId="60FD2BC7" w:rsidR="0080047E" w:rsidRPr="001F4CC2" w:rsidRDefault="001E75F8" w:rsidP="00B01079">
      <w:pPr>
        <w:pStyle w:val="Legenda"/>
        <w:jc w:val="center"/>
        <w:rPr>
          <w:rFonts w:ascii="Times New Roman" w:hAnsi="Times New Roman"/>
          <w:color w:val="000000" w:themeColor="text1"/>
          <w:sz w:val="24"/>
          <w:rPrChange w:id="1223" w:author="wersja poprawiona" w:date="2023-04-03T01:59:00Z">
            <w:rPr>
              <w:rFonts w:ascii="Times New Roman" w:hAnsi="Times New Roman"/>
              <w:sz w:val="24"/>
            </w:rPr>
          </w:rPrChange>
        </w:rPr>
      </w:pPr>
      <w:r w:rsidRPr="001F4CC2">
        <w:rPr>
          <w:color w:val="000000" w:themeColor="text1"/>
          <w:rPrChange w:id="1224" w:author="wersja poprawiona" w:date="2023-04-03T01:59:00Z">
            <w:rPr/>
          </w:rPrChange>
        </w:rPr>
        <w:t>Rys.</w:t>
      </w:r>
      <w:r w:rsidR="00184E3B" w:rsidRPr="001F4CC2">
        <w:rPr>
          <w:color w:val="000000" w:themeColor="text1"/>
          <w:rPrChange w:id="1225" w:author="wersja poprawiona" w:date="2023-04-03T01:59:00Z">
            <w:rPr/>
          </w:rPrChange>
        </w:rPr>
        <w:t xml:space="preserve"> </w:t>
      </w:r>
      <w:del w:id="1226" w:author="wersja poprawiona" w:date="2023-04-03T01:59:00Z">
        <w:r w:rsidR="00B01079">
          <w:delText>5.2.</w:delText>
        </w:r>
      </w:del>
      <w:r w:rsidR="00184E3B" w:rsidRPr="001F4CC2">
        <w:rPr>
          <w:color w:val="000000" w:themeColor="text1"/>
          <w:rPrChange w:id="1227" w:author="wersja poprawiona" w:date="2023-04-03T01:59:00Z">
            <w:rPr/>
          </w:rPrChange>
        </w:rPr>
        <w:t>5.</w:t>
      </w:r>
      <w:del w:id="1228" w:author="wersja poprawiona" w:date="2023-04-03T01:59:00Z">
        <w:r w:rsidR="00B01079">
          <w:delText>11</w:delText>
        </w:r>
      </w:del>
      <w:ins w:id="1229" w:author="wersja poprawiona" w:date="2023-04-03T01:59:00Z">
        <w:r w:rsidR="00184E3B" w:rsidRPr="001F4CC2">
          <w:rPr>
            <w:color w:val="000000" w:themeColor="text1"/>
          </w:rPr>
          <w:t>21</w:t>
        </w:r>
      </w:ins>
      <w:r w:rsidR="00B01079" w:rsidRPr="001F4CC2">
        <w:rPr>
          <w:color w:val="000000" w:themeColor="text1"/>
          <w:rPrChange w:id="1230" w:author="wersja poprawiona" w:date="2023-04-03T01:59:00Z">
            <w:rPr/>
          </w:rPrChange>
        </w:rPr>
        <w:t>. Złożona obudowa czujnika wilgotności gleby</w:t>
      </w:r>
    </w:p>
    <w:p w14:paraId="6B855698" w14:textId="77777777" w:rsidR="00B01079" w:rsidRDefault="00B01079" w:rsidP="00543FF1">
      <w:pPr>
        <w:keepNext/>
        <w:spacing w:before="30" w:line="360" w:lineRule="auto"/>
        <w:jc w:val="center"/>
        <w:rPr>
          <w:del w:id="1231" w:author="wersja poprawiona" w:date="2023-04-03T01:59:00Z"/>
        </w:rPr>
      </w:pPr>
      <w:del w:id="1232" w:author="wersja poprawiona" w:date="2023-04-03T01:59:00Z">
        <w:r>
          <w:rPr>
            <w:rFonts w:ascii="Times New Roman" w:hAnsi="Times New Roman" w:cs="Times New Roman"/>
            <w:noProof/>
            <w:sz w:val="24"/>
            <w:szCs w:val="24"/>
          </w:rPr>
          <w:lastRenderedPageBreak/>
          <w:drawing>
            <wp:inline distT="0" distB="0" distL="0" distR="0" wp14:anchorId="7557F53C" wp14:editId="4A67EDEA">
              <wp:extent cx="5743575" cy="4695825"/>
              <wp:effectExtent l="0" t="0" r="9525"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del>
    </w:p>
    <w:p w14:paraId="360C8BD7" w14:textId="77777777" w:rsidR="00B93CD3" w:rsidRPr="001F4CC2" w:rsidRDefault="00B93CD3" w:rsidP="00B93CD3">
      <w:pPr>
        <w:keepNext/>
        <w:spacing w:before="30" w:line="360" w:lineRule="auto"/>
        <w:rPr>
          <w:ins w:id="1233" w:author="wersja poprawiona" w:date="2023-04-03T01:59:00Z"/>
          <w:rFonts w:ascii="Times New Roman" w:hAnsi="Times New Roman" w:cs="Times New Roman"/>
          <w:color w:val="000000" w:themeColor="text1"/>
          <w:sz w:val="24"/>
          <w:szCs w:val="24"/>
        </w:rPr>
      </w:pPr>
    </w:p>
    <w:p w14:paraId="348C0C1D" w14:textId="101F123C" w:rsidR="00B93CD3" w:rsidRPr="001F4CC2" w:rsidRDefault="00B93CD3" w:rsidP="00B93CD3">
      <w:pPr>
        <w:keepNext/>
        <w:spacing w:before="30" w:line="360" w:lineRule="auto"/>
        <w:ind w:firstLine="708"/>
        <w:rPr>
          <w:ins w:id="1234" w:author="wersja poprawiona" w:date="2023-04-03T01:59:00Z"/>
          <w:color w:val="000000" w:themeColor="text1"/>
        </w:rPr>
      </w:pPr>
      <w:ins w:id="1235" w:author="wersja poprawiona" w:date="2023-04-03T01:59:00Z">
        <w:r w:rsidRPr="001F4CC2">
          <w:rPr>
            <w:rFonts w:ascii="Times New Roman" w:hAnsi="Times New Roman" w:cs="Times New Roman"/>
            <w:color w:val="000000" w:themeColor="text1"/>
            <w:sz w:val="24"/>
            <w:szCs w:val="24"/>
          </w:rPr>
          <w:t>Obudowy (</w:t>
        </w:r>
        <w:r w:rsidRPr="001F4CC2">
          <w:rPr>
            <w:rFonts w:ascii="Times New Roman" w:hAnsi="Times New Roman" w:cs="Times New Roman"/>
            <w:i/>
            <w:iCs/>
            <w:color w:val="000000" w:themeColor="text1"/>
            <w:sz w:val="24"/>
            <w:szCs w:val="24"/>
          </w:rPr>
          <w:t xml:space="preserve">Rys. </w:t>
        </w:r>
      </w:ins>
      <w:moveFromRangeStart w:id="1236" w:author="wersja poprawiona" w:date="2023-04-03T01:59:00Z" w:name="move131379566"/>
      <w:moveFrom w:id="1237" w:author="wersja poprawiona" w:date="2023-04-03T01:59:00Z">
        <w:r w:rsidR="001E75F8" w:rsidRPr="001F4CC2">
          <w:rPr>
            <w:color w:val="000000" w:themeColor="text1"/>
            <w:rPrChange w:id="1238" w:author="wersja poprawiona" w:date="2023-04-03T01:59:00Z">
              <w:rPr/>
            </w:rPrChange>
          </w:rPr>
          <w:t xml:space="preserve">Rys. </w:t>
        </w:r>
      </w:moveFrom>
      <w:moveFromRangeEnd w:id="1236"/>
      <w:ins w:id="1239" w:author="wersja poprawiona" w:date="2023-04-03T01:59:00Z">
        <w:r w:rsidRPr="001F4CC2">
          <w:rPr>
            <w:rFonts w:ascii="Times New Roman" w:hAnsi="Times New Roman" w:cs="Times New Roman"/>
            <w:i/>
            <w:iCs/>
            <w:color w:val="000000" w:themeColor="text1"/>
            <w:sz w:val="24"/>
            <w:szCs w:val="24"/>
          </w:rPr>
          <w:t>5.</w:t>
        </w:r>
        <w:r w:rsidR="00184E3B" w:rsidRPr="001F4CC2">
          <w:rPr>
            <w:rFonts w:ascii="Times New Roman" w:hAnsi="Times New Roman" w:cs="Times New Roman"/>
            <w:i/>
            <w:iCs/>
            <w:color w:val="000000" w:themeColor="text1"/>
            <w:sz w:val="24"/>
            <w:szCs w:val="24"/>
          </w:rPr>
          <w:t>22</w:t>
        </w:r>
        <w:r w:rsidRPr="001F4CC2">
          <w:rPr>
            <w:rFonts w:ascii="Times New Roman" w:hAnsi="Times New Roman" w:cs="Times New Roman"/>
            <w:i/>
            <w:iCs/>
            <w:color w:val="000000" w:themeColor="text1"/>
            <w:sz w:val="24"/>
            <w:szCs w:val="24"/>
          </w:rPr>
          <w:t>.</w:t>
        </w:r>
        <w:r w:rsidRPr="001F4CC2">
          <w:rPr>
            <w:rFonts w:ascii="Times New Roman" w:hAnsi="Times New Roman" w:cs="Times New Roman"/>
            <w:color w:val="000000" w:themeColor="text1"/>
            <w:sz w:val="24"/>
            <w:szCs w:val="24"/>
          </w:rPr>
          <w:t xml:space="preserve">) nie zostały ze sobą zintegrowane, aby dać możliwość przeprowadzenia pomiarów czujnikiem SHT30 na wysokości innej, niż poziom gleby oraz w przypadku obiektów wyposażonych w zraszacze, dać możliwość zabezpieczenia </w:t>
        </w:r>
        <w:r w:rsidRPr="001F4CC2">
          <w:rPr>
            <w:rFonts w:ascii="Times New Roman" w:hAnsi="Times New Roman" w:cs="Times New Roman"/>
            <w:color w:val="000000" w:themeColor="text1"/>
            <w:sz w:val="24"/>
            <w:szCs w:val="24"/>
          </w:rPr>
          <w:lastRenderedPageBreak/>
          <w:t>mikrokontrolera przed nadmierną wilgocią poprzez zamontowanie urządzenia ponad poziomem zraszania.</w:t>
        </w:r>
      </w:ins>
    </w:p>
    <w:p w14:paraId="1FAB299F" w14:textId="371B7CB5" w:rsidR="00B01079" w:rsidRPr="001F4CC2" w:rsidRDefault="007B5434" w:rsidP="00543FF1">
      <w:pPr>
        <w:keepNext/>
        <w:spacing w:before="30" w:line="360" w:lineRule="auto"/>
        <w:jc w:val="center"/>
        <w:rPr>
          <w:ins w:id="1240" w:author="wersja poprawiona" w:date="2023-04-03T01:59:00Z"/>
          <w:color w:val="000000" w:themeColor="text1"/>
        </w:rPr>
      </w:pPr>
      <w:ins w:id="1241" w:author="wersja poprawiona" w:date="2023-04-03T01:59:00Z">
        <w:r w:rsidRPr="001F4CC2">
          <w:rPr>
            <w:rFonts w:ascii="Times New Roman" w:hAnsi="Times New Roman" w:cs="Times New Roman"/>
            <w:noProof/>
            <w:color w:val="000000" w:themeColor="text1"/>
            <w:sz w:val="24"/>
            <w:szCs w:val="24"/>
          </w:rPr>
          <w:drawing>
            <wp:inline distT="0" distB="0" distL="0" distR="0" wp14:anchorId="759208EE" wp14:editId="5F2F9915">
              <wp:extent cx="5762625" cy="471043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2625" cy="4710430"/>
                      </a:xfrm>
                      <a:prstGeom prst="rect">
                        <a:avLst/>
                      </a:prstGeom>
                      <a:noFill/>
                      <a:ln>
                        <a:noFill/>
                      </a:ln>
                    </pic:spPr>
                  </pic:pic>
                </a:graphicData>
              </a:graphic>
            </wp:inline>
          </w:drawing>
        </w:r>
      </w:ins>
    </w:p>
    <w:p w14:paraId="57649852" w14:textId="130B54AD" w:rsidR="0080047E" w:rsidRPr="001F4CC2" w:rsidRDefault="00B01079" w:rsidP="00543FF1">
      <w:pPr>
        <w:pStyle w:val="Legenda"/>
        <w:jc w:val="center"/>
        <w:rPr>
          <w:rFonts w:ascii="Times New Roman" w:hAnsi="Times New Roman"/>
          <w:color w:val="000000" w:themeColor="text1"/>
          <w:sz w:val="24"/>
          <w:rPrChange w:id="1242" w:author="wersja poprawiona" w:date="2023-04-03T01:59:00Z">
            <w:rPr>
              <w:rFonts w:ascii="Times New Roman" w:hAnsi="Times New Roman"/>
              <w:sz w:val="24"/>
            </w:rPr>
          </w:rPrChange>
        </w:rPr>
      </w:pPr>
      <w:moveToRangeStart w:id="1243" w:author="wersja poprawiona" w:date="2023-04-03T01:59:00Z" w:name="move131379567"/>
      <w:moveTo w:id="1244" w:author="wersja poprawiona" w:date="2023-04-03T01:59:00Z">
        <w:r w:rsidRPr="001F4CC2">
          <w:rPr>
            <w:color w:val="000000" w:themeColor="text1"/>
            <w:rPrChange w:id="1245" w:author="wersja poprawiona" w:date="2023-04-03T01:59:00Z">
              <w:rPr/>
            </w:rPrChange>
          </w:rPr>
          <w:t xml:space="preserve">Rys. </w:t>
        </w:r>
      </w:moveTo>
      <w:moveToRangeEnd w:id="1243"/>
      <w:del w:id="1246" w:author="wersja poprawiona" w:date="2023-04-03T01:59:00Z">
        <w:r>
          <w:delText>5.2.5.12.</w:delText>
        </w:r>
      </w:del>
      <w:ins w:id="1247" w:author="wersja poprawiona" w:date="2023-04-03T01:59:00Z">
        <w:r w:rsidRPr="001F4CC2">
          <w:rPr>
            <w:color w:val="000000" w:themeColor="text1"/>
          </w:rPr>
          <w:t>5.</w:t>
        </w:r>
        <w:r w:rsidR="00184E3B" w:rsidRPr="001F4CC2">
          <w:rPr>
            <w:color w:val="000000" w:themeColor="text1"/>
          </w:rPr>
          <w:t>22</w:t>
        </w:r>
        <w:r w:rsidRPr="001F4CC2">
          <w:rPr>
            <w:color w:val="000000" w:themeColor="text1"/>
          </w:rPr>
          <w:t>.</w:t>
        </w:r>
      </w:ins>
      <w:r w:rsidRPr="001F4CC2">
        <w:rPr>
          <w:color w:val="000000" w:themeColor="text1"/>
          <w:rPrChange w:id="1248" w:author="wersja poprawiona" w:date="2023-04-03T01:59:00Z">
            <w:rPr/>
          </w:rPrChange>
        </w:rPr>
        <w:t xml:space="preserve"> </w:t>
      </w:r>
      <w:r w:rsidR="00543FF1" w:rsidRPr="001F4CC2">
        <w:rPr>
          <w:color w:val="000000" w:themeColor="text1"/>
          <w:rPrChange w:id="1249" w:author="wersja poprawiona" w:date="2023-04-03T01:59:00Z">
            <w:rPr/>
          </w:rPrChange>
        </w:rPr>
        <w:t>Urządzenie pomiarowe zabezpieczone obudowami</w:t>
      </w:r>
    </w:p>
    <w:p w14:paraId="641463A2" w14:textId="77777777" w:rsidR="00543FF1" w:rsidRPr="001F4CC2" w:rsidRDefault="00543FF1" w:rsidP="00B7139F">
      <w:pPr>
        <w:spacing w:before="30" w:line="360" w:lineRule="auto"/>
        <w:rPr>
          <w:rFonts w:ascii="Times New Roman" w:hAnsi="Times New Roman"/>
          <w:b/>
          <w:color w:val="000000" w:themeColor="text1"/>
          <w:sz w:val="28"/>
          <w:rPrChange w:id="1250" w:author="wersja poprawiona" w:date="2023-04-03T01:59:00Z">
            <w:rPr>
              <w:rFonts w:ascii="Times New Roman" w:hAnsi="Times New Roman"/>
              <w:b/>
              <w:sz w:val="28"/>
            </w:rPr>
          </w:rPrChange>
        </w:rPr>
      </w:pPr>
    </w:p>
    <w:p w14:paraId="238F1F5E" w14:textId="020A66BF" w:rsidR="00F30689" w:rsidRPr="001F4CC2" w:rsidRDefault="001F45C2" w:rsidP="0083267E">
      <w:pPr>
        <w:pStyle w:val="Nagwek2"/>
      </w:pPr>
      <w:bookmarkStart w:id="1251" w:name="_Toc128879299"/>
      <w:r w:rsidRPr="001F4CC2">
        <w:t>5.3. Oprogramowanie</w:t>
      </w:r>
      <w:bookmarkEnd w:id="1251"/>
    </w:p>
    <w:p w14:paraId="130CA423" w14:textId="2B3A1303" w:rsidR="00432526" w:rsidRPr="001F4CC2" w:rsidRDefault="001F45C2" w:rsidP="0083267E">
      <w:pPr>
        <w:pStyle w:val="Nagwek3"/>
      </w:pPr>
      <w:bookmarkStart w:id="1252" w:name="_Toc128879300"/>
      <w:r w:rsidRPr="001F4CC2">
        <w:t xml:space="preserve">5.3.1. </w:t>
      </w:r>
      <w:r w:rsidR="00432526" w:rsidRPr="001F4CC2">
        <w:t>Komunikacja na linii mikrokontroler – serwer</w:t>
      </w:r>
      <w:bookmarkEnd w:id="1252"/>
    </w:p>
    <w:p w14:paraId="4D69AA20" w14:textId="659506EF" w:rsidR="00432526" w:rsidRPr="001F4CC2" w:rsidRDefault="00432526" w:rsidP="00E303CB">
      <w:pPr>
        <w:spacing w:before="30" w:line="360" w:lineRule="auto"/>
        <w:ind w:firstLine="708"/>
        <w:jc w:val="both"/>
        <w:rPr>
          <w:rFonts w:ascii="Times New Roman" w:hAnsi="Times New Roman"/>
          <w:color w:val="000000" w:themeColor="text1"/>
          <w:sz w:val="24"/>
          <w:rPrChange w:id="125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254" w:author="wersja poprawiona" w:date="2023-04-03T01:59:00Z">
            <w:rPr>
              <w:rFonts w:ascii="Times New Roman" w:hAnsi="Times New Roman"/>
              <w:sz w:val="24"/>
            </w:rPr>
          </w:rPrChange>
        </w:rPr>
        <w:t>Komunikacja urządzenia</w:t>
      </w:r>
      <w:r w:rsidR="00CD43E0" w:rsidRPr="001F4CC2">
        <w:rPr>
          <w:rFonts w:ascii="Times New Roman" w:hAnsi="Times New Roman"/>
          <w:color w:val="000000" w:themeColor="text1"/>
          <w:sz w:val="24"/>
          <w:rPrChange w:id="1255" w:author="wersja poprawiona" w:date="2023-04-03T01:59:00Z">
            <w:rPr>
              <w:rFonts w:ascii="Times New Roman" w:hAnsi="Times New Roman"/>
              <w:sz w:val="24"/>
            </w:rPr>
          </w:rPrChange>
        </w:rPr>
        <w:t xml:space="preserve"> pomiarowego</w:t>
      </w:r>
      <w:r w:rsidRPr="001F4CC2">
        <w:rPr>
          <w:rFonts w:ascii="Times New Roman" w:hAnsi="Times New Roman"/>
          <w:color w:val="000000" w:themeColor="text1"/>
          <w:sz w:val="24"/>
          <w:rPrChange w:id="1256" w:author="wersja poprawiona" w:date="2023-04-03T01:59:00Z">
            <w:rPr>
              <w:rFonts w:ascii="Times New Roman" w:hAnsi="Times New Roman"/>
              <w:sz w:val="24"/>
            </w:rPr>
          </w:rPrChange>
        </w:rPr>
        <w:t xml:space="preserve"> z serwerem</w:t>
      </w:r>
      <w:ins w:id="1257" w:author="wersja poprawiona" w:date="2023-04-03T01:59:00Z">
        <w:r w:rsidR="005D026F" w:rsidRPr="001F4CC2">
          <w:rPr>
            <w:rFonts w:ascii="Times New Roman" w:hAnsi="Times New Roman" w:cs="Times New Roman"/>
            <w:color w:val="000000" w:themeColor="text1"/>
            <w:sz w:val="24"/>
            <w:szCs w:val="24"/>
          </w:rPr>
          <w:t xml:space="preserve">, którego funkcję pełni komputer osobisty z uruchomionym oprogramowaniem opisywanym w sekcji </w:t>
        </w:r>
        <w:r w:rsidR="005D026F" w:rsidRPr="001F4CC2">
          <w:rPr>
            <w:rFonts w:ascii="Times New Roman" w:hAnsi="Times New Roman" w:cs="Times New Roman"/>
            <w:i/>
            <w:iCs/>
            <w:color w:val="000000" w:themeColor="text1"/>
            <w:sz w:val="24"/>
            <w:szCs w:val="24"/>
          </w:rPr>
          <w:t>5.3.3.</w:t>
        </w:r>
      </w:ins>
      <w:r w:rsidRPr="001F4CC2">
        <w:rPr>
          <w:rFonts w:ascii="Times New Roman" w:hAnsi="Times New Roman"/>
          <w:color w:val="000000" w:themeColor="text1"/>
          <w:sz w:val="24"/>
          <w:rPrChange w:id="1258" w:author="wersja poprawiona" w:date="2023-04-03T01:59:00Z">
            <w:rPr>
              <w:rFonts w:ascii="Times New Roman" w:hAnsi="Times New Roman"/>
              <w:sz w:val="24"/>
            </w:rPr>
          </w:rPrChange>
        </w:rPr>
        <w:t xml:space="preserve"> odbywa się przez Wi-Fi z wykorzystaniem protokołu HTTP (ang. </w:t>
      </w:r>
      <w:proofErr w:type="spellStart"/>
      <w:r w:rsidRPr="001F4CC2">
        <w:rPr>
          <w:rFonts w:ascii="Times New Roman" w:hAnsi="Times New Roman"/>
          <w:color w:val="000000" w:themeColor="text1"/>
          <w:sz w:val="24"/>
          <w:rPrChange w:id="1259" w:author="wersja poprawiona" w:date="2023-04-03T01:59:00Z">
            <w:rPr>
              <w:rFonts w:ascii="Times New Roman" w:hAnsi="Times New Roman"/>
              <w:sz w:val="24"/>
            </w:rPr>
          </w:rPrChange>
        </w:rPr>
        <w:t>Hypertext</w:t>
      </w:r>
      <w:proofErr w:type="spellEnd"/>
      <w:r w:rsidRPr="001F4CC2">
        <w:rPr>
          <w:rFonts w:ascii="Times New Roman" w:hAnsi="Times New Roman"/>
          <w:color w:val="000000" w:themeColor="text1"/>
          <w:sz w:val="24"/>
          <w:rPrChange w:id="1260" w:author="wersja poprawiona" w:date="2023-04-03T01:59:00Z">
            <w:rPr>
              <w:rFonts w:ascii="Times New Roman" w:hAnsi="Times New Roman"/>
              <w:sz w:val="24"/>
            </w:rPr>
          </w:rPrChange>
        </w:rPr>
        <w:t xml:space="preserve"> Transfer </w:t>
      </w:r>
      <w:proofErr w:type="spellStart"/>
      <w:r w:rsidRPr="001F4CC2">
        <w:rPr>
          <w:rFonts w:ascii="Times New Roman" w:hAnsi="Times New Roman"/>
          <w:color w:val="000000" w:themeColor="text1"/>
          <w:sz w:val="24"/>
          <w:rPrChange w:id="1261" w:author="wersja poprawiona" w:date="2023-04-03T01:59:00Z">
            <w:rPr>
              <w:rFonts w:ascii="Times New Roman" w:hAnsi="Times New Roman"/>
              <w:sz w:val="24"/>
            </w:rPr>
          </w:rPrChange>
        </w:rPr>
        <w:t>Protocol</w:t>
      </w:r>
      <w:proofErr w:type="spellEnd"/>
      <w:r w:rsidRPr="001F4CC2">
        <w:rPr>
          <w:rFonts w:ascii="Times New Roman" w:hAnsi="Times New Roman"/>
          <w:color w:val="000000" w:themeColor="text1"/>
          <w:sz w:val="24"/>
          <w:rPrChange w:id="1262" w:author="wersja poprawiona" w:date="2023-04-03T01:59:00Z">
            <w:rPr>
              <w:rFonts w:ascii="Times New Roman" w:hAnsi="Times New Roman"/>
              <w:sz w:val="24"/>
            </w:rPr>
          </w:rPrChange>
        </w:rPr>
        <w:t>), który służy do przesyłania dokumentów hipertekstowych za pośrednictwem sieci WWW. Protokół ten pozwala na interakcje z serwerem z wykorzystaniem ustandaryzowanych metod</w:t>
      </w:r>
      <w:r w:rsidR="0013402C" w:rsidRPr="001F4CC2">
        <w:rPr>
          <w:rFonts w:ascii="Times New Roman" w:hAnsi="Times New Roman"/>
          <w:color w:val="000000" w:themeColor="text1"/>
          <w:sz w:val="24"/>
          <w:rPrChange w:id="1263" w:author="wersja poprawiona" w:date="2023-04-03T01:59:00Z">
            <w:rPr>
              <w:rFonts w:ascii="Times New Roman" w:hAnsi="Times New Roman"/>
              <w:sz w:val="24"/>
            </w:rPr>
          </w:rPrChange>
        </w:rPr>
        <w:t xml:space="preserve"> [8]</w:t>
      </w:r>
      <w:r w:rsidR="00CD43E0" w:rsidRPr="001F4CC2">
        <w:rPr>
          <w:rFonts w:ascii="Times New Roman" w:hAnsi="Times New Roman"/>
          <w:color w:val="000000" w:themeColor="text1"/>
          <w:sz w:val="24"/>
          <w:rPrChange w:id="1264" w:author="wersja poprawiona" w:date="2023-04-03T01:59:00Z">
            <w:rPr>
              <w:rFonts w:ascii="Times New Roman" w:hAnsi="Times New Roman"/>
              <w:sz w:val="24"/>
            </w:rPr>
          </w:rPrChange>
        </w:rPr>
        <w:t>.</w:t>
      </w:r>
    </w:p>
    <w:p w14:paraId="73D586F6" w14:textId="47E04FE1" w:rsidR="00CD43E0" w:rsidRPr="001F4CC2" w:rsidRDefault="00CD43E0" w:rsidP="00E303CB">
      <w:pPr>
        <w:spacing w:before="30" w:line="360" w:lineRule="auto"/>
        <w:ind w:firstLine="708"/>
        <w:jc w:val="both"/>
        <w:rPr>
          <w:rFonts w:ascii="Times New Roman" w:hAnsi="Times New Roman"/>
          <w:color w:val="000000" w:themeColor="text1"/>
          <w:sz w:val="24"/>
          <w:rPrChange w:id="126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266" w:author="wersja poprawiona" w:date="2023-04-03T01:59:00Z">
            <w:rPr>
              <w:rFonts w:ascii="Times New Roman" w:hAnsi="Times New Roman"/>
              <w:sz w:val="24"/>
            </w:rPr>
          </w:rPrChange>
        </w:rPr>
        <w:lastRenderedPageBreak/>
        <w:t>Metody wykorzystywane w komunikacji na linii urządzenie pomiarowe – serwer to POST oraz GET</w:t>
      </w:r>
      <w:r w:rsidR="0013402C" w:rsidRPr="001F4CC2">
        <w:rPr>
          <w:rFonts w:ascii="Times New Roman" w:hAnsi="Times New Roman"/>
          <w:color w:val="000000" w:themeColor="text1"/>
          <w:sz w:val="24"/>
          <w:rPrChange w:id="1267" w:author="wersja poprawiona" w:date="2023-04-03T01:59:00Z">
            <w:rPr>
              <w:rFonts w:ascii="Times New Roman" w:hAnsi="Times New Roman"/>
              <w:sz w:val="24"/>
            </w:rPr>
          </w:rPrChange>
        </w:rPr>
        <w:t xml:space="preserve"> [8]</w:t>
      </w:r>
      <w:r w:rsidRPr="001F4CC2">
        <w:rPr>
          <w:rFonts w:ascii="Times New Roman" w:hAnsi="Times New Roman"/>
          <w:color w:val="000000" w:themeColor="text1"/>
          <w:sz w:val="24"/>
          <w:rPrChange w:id="1268" w:author="wersja poprawiona" w:date="2023-04-03T01:59:00Z">
            <w:rPr>
              <w:rFonts w:ascii="Times New Roman" w:hAnsi="Times New Roman"/>
              <w:sz w:val="24"/>
            </w:rPr>
          </w:rPrChange>
        </w:rPr>
        <w:t>.</w:t>
      </w:r>
    </w:p>
    <w:p w14:paraId="27A0D9E0" w14:textId="608CE417" w:rsidR="00CD43E0" w:rsidRPr="001F4CC2" w:rsidRDefault="00CD43E0" w:rsidP="00E303CB">
      <w:pPr>
        <w:spacing w:before="30" w:line="360" w:lineRule="auto"/>
        <w:ind w:firstLine="708"/>
        <w:jc w:val="both"/>
        <w:rPr>
          <w:rFonts w:ascii="Times New Roman" w:hAnsi="Times New Roman"/>
          <w:color w:val="000000" w:themeColor="text1"/>
          <w:sz w:val="24"/>
          <w:rPrChange w:id="126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270" w:author="wersja poprawiona" w:date="2023-04-03T01:59:00Z">
            <w:rPr>
              <w:rFonts w:ascii="Times New Roman" w:hAnsi="Times New Roman"/>
              <w:sz w:val="24"/>
            </w:rPr>
          </w:rPrChange>
        </w:rPr>
        <w:t xml:space="preserve">Dane przesyłane są w formacie JSON ze względu na jego czytelność, łatwą obsługę w </w:t>
      </w:r>
      <w:proofErr w:type="spellStart"/>
      <w:r w:rsidRPr="001F4CC2">
        <w:rPr>
          <w:rFonts w:ascii="Times New Roman" w:hAnsi="Times New Roman"/>
          <w:color w:val="000000" w:themeColor="text1"/>
          <w:sz w:val="24"/>
          <w:rPrChange w:id="1271" w:author="wersja poprawiona" w:date="2023-04-03T01:59:00Z">
            <w:rPr>
              <w:rFonts w:ascii="Times New Roman" w:hAnsi="Times New Roman"/>
              <w:sz w:val="24"/>
            </w:rPr>
          </w:rPrChange>
        </w:rPr>
        <w:t>frameworku</w:t>
      </w:r>
      <w:proofErr w:type="spellEnd"/>
      <w:r w:rsidRPr="001F4CC2">
        <w:rPr>
          <w:rFonts w:ascii="Times New Roman" w:hAnsi="Times New Roman"/>
          <w:color w:val="000000" w:themeColor="text1"/>
          <w:sz w:val="24"/>
          <w:rPrChange w:id="1272" w:author="wersja poprawiona" w:date="2023-04-03T01:59:00Z">
            <w:rPr>
              <w:rFonts w:ascii="Times New Roman" w:hAnsi="Times New Roman"/>
              <w:sz w:val="24"/>
            </w:rPr>
          </w:rPrChange>
        </w:rPr>
        <w:t xml:space="preserve"> Arduino oraz prostą konwersję </w:t>
      </w:r>
      <w:r w:rsidR="00A02346" w:rsidRPr="001F4CC2">
        <w:rPr>
          <w:rFonts w:ascii="Times New Roman" w:hAnsi="Times New Roman"/>
          <w:color w:val="000000" w:themeColor="text1"/>
          <w:sz w:val="24"/>
          <w:rPrChange w:id="1273" w:author="wersja poprawiona" w:date="2023-04-03T01:59:00Z">
            <w:rPr>
              <w:rFonts w:ascii="Times New Roman" w:hAnsi="Times New Roman"/>
              <w:sz w:val="24"/>
            </w:rPr>
          </w:rPrChange>
        </w:rPr>
        <w:t>do słowników języka Python w części serwerowej.</w:t>
      </w:r>
    </w:p>
    <w:p w14:paraId="775ECE3D" w14:textId="32E0FDC5" w:rsidR="002552FC" w:rsidRPr="001F4CC2" w:rsidRDefault="00205EC4" w:rsidP="00E303CB">
      <w:pPr>
        <w:spacing w:before="30" w:line="360" w:lineRule="auto"/>
        <w:ind w:firstLine="708"/>
        <w:jc w:val="both"/>
        <w:rPr>
          <w:rFonts w:ascii="Times New Roman" w:hAnsi="Times New Roman"/>
          <w:color w:val="000000" w:themeColor="text1"/>
          <w:sz w:val="24"/>
          <w:rPrChange w:id="1274"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275" w:author="wersja poprawiona" w:date="2023-04-03T01:59:00Z">
            <w:rPr>
              <w:rFonts w:ascii="Times New Roman" w:hAnsi="Times New Roman"/>
              <w:sz w:val="24"/>
            </w:rPr>
          </w:rPrChange>
        </w:rPr>
        <w:t xml:space="preserve">Alternatywnym podejściem do </w:t>
      </w:r>
      <w:r w:rsidR="002552FC" w:rsidRPr="001F4CC2">
        <w:rPr>
          <w:rFonts w:ascii="Times New Roman" w:hAnsi="Times New Roman"/>
          <w:color w:val="000000" w:themeColor="text1"/>
          <w:sz w:val="24"/>
          <w:rPrChange w:id="1276" w:author="wersja poprawiona" w:date="2023-04-03T01:59:00Z">
            <w:rPr>
              <w:rFonts w:ascii="Times New Roman" w:hAnsi="Times New Roman"/>
              <w:sz w:val="24"/>
            </w:rPr>
          </w:rPrChange>
        </w:rPr>
        <w:t xml:space="preserve">komunikacji w projekcie mogłoby być zastosowanie </w:t>
      </w:r>
      <w:del w:id="1277" w:author="wersja poprawiona" w:date="2023-04-03T01:59:00Z">
        <w:r w:rsidR="002552FC">
          <w:rPr>
            <w:rFonts w:ascii="Times New Roman" w:hAnsi="Times New Roman" w:cs="Times New Roman"/>
            <w:sz w:val="24"/>
            <w:szCs w:val="24"/>
          </w:rPr>
          <w:delText>MQRR</w:delText>
        </w:r>
      </w:del>
      <w:ins w:id="1278" w:author="wersja poprawiona" w:date="2023-04-03T01:59:00Z">
        <w:r w:rsidR="002552FC" w:rsidRPr="001F4CC2">
          <w:rPr>
            <w:rFonts w:ascii="Times New Roman" w:hAnsi="Times New Roman" w:cs="Times New Roman"/>
            <w:color w:val="000000" w:themeColor="text1"/>
            <w:sz w:val="24"/>
            <w:szCs w:val="24"/>
          </w:rPr>
          <w:t>MQ</w:t>
        </w:r>
        <w:r w:rsidR="007B5434" w:rsidRPr="001F4CC2">
          <w:rPr>
            <w:rFonts w:ascii="Times New Roman" w:hAnsi="Times New Roman" w:cs="Times New Roman"/>
            <w:color w:val="000000" w:themeColor="text1"/>
            <w:sz w:val="24"/>
            <w:szCs w:val="24"/>
          </w:rPr>
          <w:t>TT</w:t>
        </w:r>
      </w:ins>
      <w:r w:rsidR="002552FC" w:rsidRPr="001F4CC2">
        <w:rPr>
          <w:rFonts w:ascii="Times New Roman" w:hAnsi="Times New Roman"/>
          <w:color w:val="000000" w:themeColor="text1"/>
          <w:sz w:val="24"/>
          <w:rPrChange w:id="1279" w:author="wersja poprawiona" w:date="2023-04-03T01:59:00Z">
            <w:rPr>
              <w:rFonts w:ascii="Times New Roman" w:hAnsi="Times New Roman"/>
              <w:sz w:val="24"/>
            </w:rPr>
          </w:rPrChange>
        </w:rPr>
        <w:t xml:space="preserve"> (Message Queue Telemetry </w:t>
      </w:r>
      <w:del w:id="1280" w:author="wersja poprawiona" w:date="2023-04-03T01:59:00Z">
        <w:r w:rsidR="002552FC">
          <w:rPr>
            <w:rFonts w:ascii="Times New Roman" w:hAnsi="Times New Roman" w:cs="Times New Roman"/>
            <w:sz w:val="24"/>
            <w:szCs w:val="24"/>
          </w:rPr>
          <w:delText>Protocol</w:delText>
        </w:r>
      </w:del>
      <w:ins w:id="1281" w:author="wersja poprawiona" w:date="2023-04-03T01:59:00Z">
        <w:r w:rsidR="007B5434" w:rsidRPr="001F4CC2">
          <w:rPr>
            <w:rFonts w:ascii="Times New Roman" w:hAnsi="Times New Roman" w:cs="Times New Roman"/>
            <w:color w:val="000000" w:themeColor="text1"/>
            <w:sz w:val="24"/>
            <w:szCs w:val="24"/>
          </w:rPr>
          <w:t>Transport</w:t>
        </w:r>
      </w:ins>
      <w:r w:rsidR="002552FC" w:rsidRPr="001F4CC2">
        <w:rPr>
          <w:rFonts w:ascii="Times New Roman" w:hAnsi="Times New Roman"/>
          <w:color w:val="000000" w:themeColor="text1"/>
          <w:sz w:val="24"/>
          <w:rPrChange w:id="1282" w:author="wersja poprawiona" w:date="2023-04-03T01:59:00Z">
            <w:rPr>
              <w:rFonts w:ascii="Times New Roman" w:hAnsi="Times New Roman"/>
              <w:sz w:val="24"/>
            </w:rPr>
          </w:rPrChange>
        </w:rPr>
        <w:t xml:space="preserve">). Jest to protokół stworzony do transmisji danych między </w:t>
      </w:r>
      <w:r w:rsidR="00A561B0" w:rsidRPr="001F4CC2">
        <w:rPr>
          <w:rFonts w:ascii="Times New Roman" w:hAnsi="Times New Roman"/>
          <w:color w:val="000000" w:themeColor="text1"/>
          <w:sz w:val="24"/>
          <w:rPrChange w:id="1283" w:author="wersja poprawiona" w:date="2023-04-03T01:59:00Z">
            <w:rPr>
              <w:rFonts w:ascii="Times New Roman" w:hAnsi="Times New Roman"/>
              <w:sz w:val="24"/>
            </w:rPr>
          </w:rPrChange>
        </w:rPr>
        <w:t>urządzeniami</w:t>
      </w:r>
      <w:r w:rsidR="002552FC" w:rsidRPr="001F4CC2">
        <w:rPr>
          <w:rFonts w:ascii="Times New Roman" w:hAnsi="Times New Roman"/>
          <w:color w:val="000000" w:themeColor="text1"/>
          <w:sz w:val="24"/>
          <w:rPrChange w:id="1284" w:author="wersja poprawiona" w:date="2023-04-03T01:59:00Z">
            <w:rPr>
              <w:rFonts w:ascii="Times New Roman" w:hAnsi="Times New Roman"/>
              <w:sz w:val="24"/>
            </w:rPr>
          </w:rPrChange>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1F4CC2" w:rsidRDefault="002552FC" w:rsidP="00E303CB">
      <w:pPr>
        <w:spacing w:before="30" w:line="360" w:lineRule="auto"/>
        <w:ind w:firstLine="708"/>
        <w:jc w:val="both"/>
        <w:rPr>
          <w:rFonts w:ascii="Times New Roman" w:hAnsi="Times New Roman"/>
          <w:color w:val="000000" w:themeColor="text1"/>
          <w:sz w:val="24"/>
          <w:rPrChange w:id="128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286" w:author="wersja poprawiona" w:date="2023-04-03T01:59:00Z">
            <w:rPr>
              <w:rFonts w:ascii="Times New Roman" w:hAnsi="Times New Roman"/>
              <w:sz w:val="24"/>
            </w:rPr>
          </w:rPrChange>
        </w:rPr>
        <w:t xml:space="preserve">Decyzja o wybraniu protokołu HTTP zamiast MQTT, który wydaje </w:t>
      </w:r>
      <w:r w:rsidR="00A561B0" w:rsidRPr="001F4CC2">
        <w:rPr>
          <w:rFonts w:ascii="Times New Roman" w:hAnsi="Times New Roman"/>
          <w:color w:val="000000" w:themeColor="text1"/>
          <w:sz w:val="24"/>
          <w:rPrChange w:id="1287" w:author="wersja poprawiona" w:date="2023-04-03T01:59:00Z">
            <w:rPr>
              <w:rFonts w:ascii="Times New Roman" w:hAnsi="Times New Roman"/>
              <w:sz w:val="24"/>
            </w:rPr>
          </w:rPrChange>
        </w:rPr>
        <w:t>się</w:t>
      </w:r>
      <w:r w:rsidRPr="001F4CC2">
        <w:rPr>
          <w:rFonts w:ascii="Times New Roman" w:hAnsi="Times New Roman"/>
          <w:color w:val="000000" w:themeColor="text1"/>
          <w:sz w:val="24"/>
          <w:rPrChange w:id="1288" w:author="wersja poprawiona" w:date="2023-04-03T01:59:00Z">
            <w:rPr>
              <w:rFonts w:ascii="Times New Roman" w:hAnsi="Times New Roman"/>
              <w:sz w:val="24"/>
            </w:rPr>
          </w:rPrChange>
        </w:rPr>
        <w:t xml:space="preserve"> lepszym wyborem w opisywanym zastosowaniu była podyktowana chęcią rozwinięcia nieszablonowego podejścia do stworzenia komunikacji na linii mikrokontroler – serwer.</w:t>
      </w:r>
    </w:p>
    <w:p w14:paraId="405E4438" w14:textId="5E5ADF01" w:rsidR="000D6D3B" w:rsidRPr="001F4CC2" w:rsidRDefault="00963DA5" w:rsidP="0083267E">
      <w:pPr>
        <w:pStyle w:val="Nagwek3"/>
      </w:pPr>
      <w:bookmarkStart w:id="1289" w:name="_Toc128879301"/>
      <w:r w:rsidRPr="001F4CC2">
        <w:t xml:space="preserve">5.3.2. </w:t>
      </w:r>
      <w:r w:rsidR="00C8700A" w:rsidRPr="001F4CC2">
        <w:t>Oprogramowanie mikrokontrolera</w:t>
      </w:r>
      <w:bookmarkEnd w:id="1289"/>
    </w:p>
    <w:p w14:paraId="217B7715" w14:textId="0FE5362F" w:rsidR="00C8700A" w:rsidRPr="001F4CC2" w:rsidRDefault="00963DA5" w:rsidP="0083267E">
      <w:pPr>
        <w:pStyle w:val="Nagwek4"/>
      </w:pPr>
      <w:bookmarkStart w:id="1290" w:name="_Toc128879302"/>
      <w:r w:rsidRPr="001F4CC2">
        <w:t xml:space="preserve">5.3.2.1 </w:t>
      </w:r>
      <w:r w:rsidR="00AD6D9D" w:rsidRPr="001F4CC2">
        <w:t>Wprowadzenie</w:t>
      </w:r>
      <w:bookmarkEnd w:id="1290"/>
    </w:p>
    <w:p w14:paraId="7F569246" w14:textId="27D1D887" w:rsidR="00C8700A" w:rsidRPr="001F4CC2" w:rsidRDefault="00C8700A" w:rsidP="00E303CB">
      <w:pPr>
        <w:spacing w:before="30" w:line="360" w:lineRule="auto"/>
        <w:jc w:val="both"/>
        <w:rPr>
          <w:rFonts w:ascii="Times New Roman" w:hAnsi="Times New Roman"/>
          <w:color w:val="000000" w:themeColor="text1"/>
          <w:sz w:val="24"/>
          <w:rPrChange w:id="129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292" w:author="wersja poprawiona" w:date="2023-04-03T01:59:00Z">
            <w:rPr>
              <w:rFonts w:ascii="Times New Roman" w:hAnsi="Times New Roman"/>
              <w:sz w:val="24"/>
            </w:rPr>
          </w:rPrChange>
        </w:rPr>
        <w:t>Oprogramowanie mikrokontrolera ma spełniać trzy podstawowe funkcje:</w:t>
      </w:r>
    </w:p>
    <w:p w14:paraId="76F308E4" w14:textId="660563D4" w:rsidR="00C8700A" w:rsidRPr="001F4CC2" w:rsidRDefault="00C8700A" w:rsidP="00E303CB">
      <w:pPr>
        <w:pStyle w:val="Akapitzlist"/>
        <w:numPr>
          <w:ilvl w:val="0"/>
          <w:numId w:val="6"/>
        </w:numPr>
        <w:spacing w:before="30" w:line="360" w:lineRule="auto"/>
        <w:jc w:val="both"/>
        <w:rPr>
          <w:rFonts w:ascii="Times New Roman" w:hAnsi="Times New Roman"/>
          <w:color w:val="000000" w:themeColor="text1"/>
          <w:sz w:val="24"/>
          <w:rPrChange w:id="129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294" w:author="wersja poprawiona" w:date="2023-04-03T01:59:00Z">
            <w:rPr>
              <w:rFonts w:ascii="Times New Roman" w:hAnsi="Times New Roman"/>
              <w:sz w:val="24"/>
            </w:rPr>
          </w:rPrChange>
        </w:rPr>
        <w:t>Utrzymanie stabilnego połączenia z siecią Wi-Fi</w:t>
      </w:r>
      <w:ins w:id="1295" w:author="wersja poprawiona" w:date="2023-04-03T01:59:00Z">
        <w:r w:rsidR="007B5434" w:rsidRPr="001F4CC2">
          <w:rPr>
            <w:rFonts w:ascii="Times New Roman" w:hAnsi="Times New Roman" w:cs="Times New Roman"/>
            <w:color w:val="000000" w:themeColor="text1"/>
            <w:sz w:val="24"/>
            <w:szCs w:val="24"/>
          </w:rPr>
          <w:t>.</w:t>
        </w:r>
      </w:ins>
    </w:p>
    <w:p w14:paraId="52A30302" w14:textId="77D3AF07" w:rsidR="00C8700A" w:rsidRPr="001F4CC2" w:rsidRDefault="00C8700A" w:rsidP="00E303CB">
      <w:pPr>
        <w:pStyle w:val="Akapitzlist"/>
        <w:numPr>
          <w:ilvl w:val="0"/>
          <w:numId w:val="6"/>
        </w:numPr>
        <w:spacing w:before="30" w:line="360" w:lineRule="auto"/>
        <w:jc w:val="both"/>
        <w:rPr>
          <w:rFonts w:ascii="Times New Roman" w:hAnsi="Times New Roman"/>
          <w:color w:val="000000" w:themeColor="text1"/>
          <w:sz w:val="24"/>
          <w:rPrChange w:id="129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297" w:author="wersja poprawiona" w:date="2023-04-03T01:59:00Z">
            <w:rPr>
              <w:rFonts w:ascii="Times New Roman" w:hAnsi="Times New Roman"/>
              <w:sz w:val="24"/>
            </w:rPr>
          </w:rPrChange>
        </w:rPr>
        <w:t>Odczyt i przetwarzanie informacji z podłączonych czujników</w:t>
      </w:r>
      <w:ins w:id="1298" w:author="wersja poprawiona" w:date="2023-04-03T01:59:00Z">
        <w:r w:rsidR="007B5434" w:rsidRPr="001F4CC2">
          <w:rPr>
            <w:rFonts w:ascii="Times New Roman" w:hAnsi="Times New Roman" w:cs="Times New Roman"/>
            <w:color w:val="000000" w:themeColor="text1"/>
            <w:sz w:val="24"/>
            <w:szCs w:val="24"/>
          </w:rPr>
          <w:t>.</w:t>
        </w:r>
      </w:ins>
    </w:p>
    <w:p w14:paraId="015A6CD0" w14:textId="0EEE98C8" w:rsidR="00C8700A" w:rsidRPr="001F4CC2" w:rsidRDefault="00C8700A" w:rsidP="00E303CB">
      <w:pPr>
        <w:pStyle w:val="Akapitzlist"/>
        <w:numPr>
          <w:ilvl w:val="0"/>
          <w:numId w:val="6"/>
        </w:numPr>
        <w:spacing w:before="30" w:line="360" w:lineRule="auto"/>
        <w:jc w:val="both"/>
        <w:rPr>
          <w:rFonts w:ascii="Times New Roman" w:hAnsi="Times New Roman"/>
          <w:color w:val="000000" w:themeColor="text1"/>
          <w:sz w:val="24"/>
          <w:rPrChange w:id="129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300" w:author="wersja poprawiona" w:date="2023-04-03T01:59:00Z">
            <w:rPr>
              <w:rFonts w:ascii="Times New Roman" w:hAnsi="Times New Roman"/>
              <w:sz w:val="24"/>
            </w:rPr>
          </w:rPrChange>
        </w:rPr>
        <w:t>Komunikacja z serwerem</w:t>
      </w:r>
      <w:ins w:id="1301" w:author="wersja poprawiona" w:date="2023-04-03T01:59:00Z">
        <w:r w:rsidR="007B5434" w:rsidRPr="001F4CC2">
          <w:rPr>
            <w:rFonts w:ascii="Times New Roman" w:hAnsi="Times New Roman" w:cs="Times New Roman"/>
            <w:color w:val="000000" w:themeColor="text1"/>
            <w:sz w:val="24"/>
            <w:szCs w:val="24"/>
          </w:rPr>
          <w:t>.</w:t>
        </w:r>
      </w:ins>
    </w:p>
    <w:p w14:paraId="4A35D6B0" w14:textId="7C7448B4" w:rsidR="00C8700A" w:rsidRPr="001F4CC2" w:rsidRDefault="007D318C" w:rsidP="00E303CB">
      <w:pPr>
        <w:spacing w:before="30" w:line="360" w:lineRule="auto"/>
        <w:ind w:firstLine="708"/>
        <w:jc w:val="both"/>
        <w:rPr>
          <w:rFonts w:ascii="Times New Roman" w:hAnsi="Times New Roman"/>
          <w:color w:val="000000" w:themeColor="text1"/>
          <w:sz w:val="24"/>
          <w:rPrChange w:id="130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303" w:author="wersja poprawiona" w:date="2023-04-03T01:59:00Z">
            <w:rPr>
              <w:rFonts w:ascii="Times New Roman" w:hAnsi="Times New Roman"/>
              <w:sz w:val="24"/>
            </w:rPr>
          </w:rPrChange>
        </w:rPr>
        <w:t>Platformą,</w:t>
      </w:r>
      <w:r w:rsidR="007E10F8" w:rsidRPr="001F4CC2">
        <w:rPr>
          <w:rFonts w:ascii="Times New Roman" w:hAnsi="Times New Roman"/>
          <w:color w:val="000000" w:themeColor="text1"/>
          <w:sz w:val="24"/>
          <w:rPrChange w:id="1304" w:author="wersja poprawiona" w:date="2023-04-03T01:59:00Z">
            <w:rPr>
              <w:rFonts w:ascii="Times New Roman" w:hAnsi="Times New Roman"/>
              <w:sz w:val="24"/>
            </w:rPr>
          </w:rPrChange>
        </w:rPr>
        <w:t xml:space="preserve"> na której zaimplementowane zostały powyższe funkcjonalności jest wspomniany </w:t>
      </w:r>
      <w:del w:id="1305" w:author="wersja poprawiona" w:date="2023-04-03T01:59:00Z">
        <w:r w:rsidR="007E10F8">
          <w:rPr>
            <w:rFonts w:ascii="Times New Roman" w:hAnsi="Times New Roman" w:cs="Times New Roman"/>
            <w:sz w:val="24"/>
            <w:szCs w:val="24"/>
          </w:rPr>
          <w:delText>wyżej</w:delText>
        </w:r>
      </w:del>
      <w:ins w:id="1306" w:author="wersja poprawiona" w:date="2023-04-03T01:59:00Z">
        <w:r w:rsidR="005D026F" w:rsidRPr="001F4CC2">
          <w:rPr>
            <w:rFonts w:ascii="Times New Roman" w:hAnsi="Times New Roman" w:cs="Times New Roman"/>
            <w:color w:val="000000" w:themeColor="text1"/>
            <w:sz w:val="24"/>
            <w:szCs w:val="24"/>
          </w:rPr>
          <w:t xml:space="preserve">w sekcji </w:t>
        </w:r>
        <w:r w:rsidR="005D026F" w:rsidRPr="001F4CC2">
          <w:rPr>
            <w:rFonts w:ascii="Times New Roman" w:hAnsi="Times New Roman" w:cs="Times New Roman"/>
            <w:i/>
            <w:iCs/>
            <w:color w:val="000000" w:themeColor="text1"/>
            <w:sz w:val="24"/>
            <w:szCs w:val="24"/>
          </w:rPr>
          <w:t>5.2.1</w:t>
        </w:r>
      </w:ins>
      <w:r w:rsidR="007E10F8" w:rsidRPr="001F4CC2">
        <w:rPr>
          <w:rFonts w:ascii="Times New Roman" w:hAnsi="Times New Roman"/>
          <w:color w:val="000000" w:themeColor="text1"/>
          <w:sz w:val="24"/>
          <w:rPrChange w:id="1307" w:author="wersja poprawiona" w:date="2023-04-03T01:59:00Z">
            <w:rPr>
              <w:rFonts w:ascii="Times New Roman" w:hAnsi="Times New Roman"/>
              <w:sz w:val="24"/>
            </w:rPr>
          </w:rPrChange>
        </w:rPr>
        <w:t xml:space="preserve"> mikrokontroler ESP32. Wbudowany moduł sieci bezprzewodowej pozwolił na zrezygnowanie z zewnętrznego modułu Wi-Fi oraz zegara czasu rzeczywistego. Ponadto mikroprocesor Tensilica Xtensa LX6</w:t>
      </w:r>
      <w:r w:rsidR="00403A23" w:rsidRPr="001F4CC2">
        <w:rPr>
          <w:rFonts w:ascii="Times New Roman" w:hAnsi="Times New Roman"/>
          <w:color w:val="000000" w:themeColor="text1"/>
          <w:sz w:val="24"/>
          <w:rPrChange w:id="1308" w:author="wersja poprawiona" w:date="2023-04-03T01:59:00Z">
            <w:rPr>
              <w:rFonts w:ascii="Times New Roman" w:hAnsi="Times New Roman"/>
              <w:sz w:val="24"/>
            </w:rPr>
          </w:rPrChange>
        </w:rPr>
        <w:t xml:space="preserve"> pozwolił na odseparowanie priorytetowej funkcjonalności utrzymania połączenia z siecią bezprzewodową od reszty</w:t>
      </w:r>
      <w:r w:rsidR="00AD6D9D" w:rsidRPr="001F4CC2">
        <w:rPr>
          <w:rFonts w:ascii="Times New Roman" w:hAnsi="Times New Roman"/>
          <w:color w:val="000000" w:themeColor="text1"/>
          <w:sz w:val="24"/>
          <w:rPrChange w:id="1309" w:author="wersja poprawiona" w:date="2023-04-03T01:59:00Z">
            <w:rPr>
              <w:rFonts w:ascii="Times New Roman" w:hAnsi="Times New Roman"/>
              <w:sz w:val="24"/>
            </w:rPr>
          </w:rPrChange>
        </w:rPr>
        <w:t>.</w:t>
      </w:r>
    </w:p>
    <w:p w14:paraId="00D097DE" w14:textId="765180FF" w:rsidR="00EE7574" w:rsidRPr="001F4CC2" w:rsidRDefault="00EE7574" w:rsidP="00E303CB">
      <w:pPr>
        <w:spacing w:before="30" w:line="360" w:lineRule="auto"/>
        <w:ind w:firstLine="708"/>
        <w:jc w:val="both"/>
        <w:rPr>
          <w:ins w:id="1310" w:author="wersja poprawiona" w:date="2023-04-03T01:59:00Z"/>
          <w:rFonts w:ascii="Times New Roman" w:hAnsi="Times New Roman" w:cs="Times New Roman"/>
          <w:color w:val="000000" w:themeColor="text1"/>
          <w:sz w:val="24"/>
          <w:szCs w:val="24"/>
        </w:rPr>
      </w:pPr>
      <w:ins w:id="1311" w:author="wersja poprawiona" w:date="2023-04-03T01:59:00Z">
        <w:r w:rsidRPr="001F4CC2">
          <w:rPr>
            <w:rFonts w:ascii="Times New Roman" w:hAnsi="Times New Roman" w:cs="Times New Roman"/>
            <w:color w:val="000000" w:themeColor="text1"/>
            <w:sz w:val="24"/>
            <w:szCs w:val="24"/>
          </w:rPr>
          <w:t>Obsługa połączenia z siecią bezprzewodową jest krytyczna z punktu widzenia działania systemu, dlatego została fizycznie odseparowana od pozostałych procedur poprzez zarezerwowanie dla niej oddzielnego rdzenia. Zarys tego, za jakie zadania odpowiadają poszczególne rdzenie przedstawiony został na Rys. 5.</w:t>
        </w:r>
        <w:r w:rsidR="00184E3B" w:rsidRPr="001F4CC2">
          <w:rPr>
            <w:rFonts w:ascii="Times New Roman" w:hAnsi="Times New Roman" w:cs="Times New Roman"/>
            <w:color w:val="000000" w:themeColor="text1"/>
            <w:sz w:val="24"/>
            <w:szCs w:val="24"/>
          </w:rPr>
          <w:t>23</w:t>
        </w:r>
        <w:r w:rsidRPr="001F4CC2">
          <w:rPr>
            <w:rFonts w:ascii="Times New Roman" w:hAnsi="Times New Roman" w:cs="Times New Roman"/>
            <w:color w:val="000000" w:themeColor="text1"/>
            <w:sz w:val="24"/>
            <w:szCs w:val="24"/>
          </w:rPr>
          <w:t>. i Rys. 5.</w:t>
        </w:r>
        <w:r w:rsidR="00184E3B" w:rsidRPr="001F4CC2">
          <w:rPr>
            <w:rFonts w:ascii="Times New Roman" w:hAnsi="Times New Roman" w:cs="Times New Roman"/>
            <w:color w:val="000000" w:themeColor="text1"/>
            <w:sz w:val="24"/>
            <w:szCs w:val="24"/>
          </w:rPr>
          <w:t>24</w:t>
        </w:r>
        <w:r w:rsidRPr="001F4CC2">
          <w:rPr>
            <w:rFonts w:ascii="Times New Roman" w:hAnsi="Times New Roman" w:cs="Times New Roman"/>
            <w:color w:val="000000" w:themeColor="text1"/>
            <w:sz w:val="24"/>
            <w:szCs w:val="24"/>
          </w:rPr>
          <w:t xml:space="preserve">. </w:t>
        </w:r>
      </w:ins>
    </w:p>
    <w:p w14:paraId="6B3413EB" w14:textId="5DC2F631" w:rsidR="00AD6D9D" w:rsidRPr="001F4CC2" w:rsidRDefault="00AD6D9D" w:rsidP="00E303CB">
      <w:pPr>
        <w:spacing w:before="30" w:line="360" w:lineRule="auto"/>
        <w:ind w:firstLine="708"/>
        <w:jc w:val="both"/>
        <w:rPr>
          <w:rFonts w:ascii="Times New Roman" w:hAnsi="Times New Roman"/>
          <w:color w:val="000000" w:themeColor="text1"/>
          <w:sz w:val="24"/>
          <w:rPrChange w:id="131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313" w:author="wersja poprawiona" w:date="2023-04-03T01:59:00Z">
            <w:rPr>
              <w:rFonts w:ascii="Times New Roman" w:hAnsi="Times New Roman"/>
              <w:sz w:val="24"/>
            </w:rPr>
          </w:rPrChange>
        </w:rPr>
        <w:t xml:space="preserve">Oprogramowanie urządzenia pomiarowego </w:t>
      </w:r>
      <w:r w:rsidR="00DF1A7A" w:rsidRPr="001F4CC2">
        <w:rPr>
          <w:rFonts w:ascii="Times New Roman" w:hAnsi="Times New Roman"/>
          <w:color w:val="000000" w:themeColor="text1"/>
          <w:sz w:val="24"/>
          <w:rPrChange w:id="1314" w:author="wersja poprawiona" w:date="2023-04-03T01:59:00Z">
            <w:rPr>
              <w:rFonts w:ascii="Times New Roman" w:hAnsi="Times New Roman"/>
              <w:sz w:val="24"/>
            </w:rPr>
          </w:rPrChange>
        </w:rPr>
        <w:t>było tworzone</w:t>
      </w:r>
      <w:r w:rsidRPr="001F4CC2">
        <w:rPr>
          <w:rFonts w:ascii="Times New Roman" w:hAnsi="Times New Roman"/>
          <w:color w:val="000000" w:themeColor="text1"/>
          <w:sz w:val="24"/>
          <w:rPrChange w:id="1315" w:author="wersja poprawiona" w:date="2023-04-03T01:59:00Z">
            <w:rPr>
              <w:rFonts w:ascii="Times New Roman" w:hAnsi="Times New Roman"/>
              <w:sz w:val="24"/>
            </w:rPr>
          </w:rPrChange>
        </w:rPr>
        <w:t xml:space="preserve"> z wykorzystaniem środowiska Arduino IDE</w:t>
      </w:r>
      <w:r w:rsidR="00DF1A7A" w:rsidRPr="001F4CC2">
        <w:rPr>
          <w:rFonts w:ascii="Times New Roman" w:hAnsi="Times New Roman"/>
          <w:color w:val="000000" w:themeColor="text1"/>
          <w:sz w:val="24"/>
          <w:rPrChange w:id="1316" w:author="wersja poprawiona" w:date="2023-04-03T01:59:00Z">
            <w:rPr>
              <w:rFonts w:ascii="Times New Roman" w:hAnsi="Times New Roman"/>
              <w:sz w:val="24"/>
            </w:rPr>
          </w:rPrChange>
        </w:rPr>
        <w:t xml:space="preserve"> 2.0 ze względu na wbudowane </w:t>
      </w:r>
      <w:r w:rsidR="00D01A77" w:rsidRPr="001F4CC2">
        <w:rPr>
          <w:rFonts w:ascii="Times New Roman" w:hAnsi="Times New Roman"/>
          <w:color w:val="000000" w:themeColor="text1"/>
          <w:sz w:val="24"/>
          <w:rPrChange w:id="1317" w:author="wersja poprawiona" w:date="2023-04-03T01:59:00Z">
            <w:rPr>
              <w:rFonts w:ascii="Times New Roman" w:hAnsi="Times New Roman"/>
              <w:sz w:val="24"/>
            </w:rPr>
          </w:rPrChange>
        </w:rPr>
        <w:t>rozszerzenie</w:t>
      </w:r>
      <w:r w:rsidR="00DF1A7A" w:rsidRPr="001F4CC2">
        <w:rPr>
          <w:rFonts w:ascii="Times New Roman" w:hAnsi="Times New Roman"/>
          <w:color w:val="000000" w:themeColor="text1"/>
          <w:sz w:val="24"/>
          <w:rPrChange w:id="1318" w:author="wersja poprawiona" w:date="2023-04-03T01:59:00Z">
            <w:rPr>
              <w:rFonts w:ascii="Times New Roman" w:hAnsi="Times New Roman"/>
              <w:sz w:val="24"/>
            </w:rPr>
          </w:rPrChange>
        </w:rPr>
        <w:t xml:space="preserve"> do prostego pobierania </w:t>
      </w:r>
      <w:r w:rsidR="00DF1A7A" w:rsidRPr="001F4CC2">
        <w:rPr>
          <w:rFonts w:ascii="Times New Roman" w:hAnsi="Times New Roman"/>
          <w:color w:val="000000" w:themeColor="text1"/>
          <w:sz w:val="24"/>
          <w:rPrChange w:id="1319" w:author="wersja poprawiona" w:date="2023-04-03T01:59:00Z">
            <w:rPr>
              <w:rFonts w:ascii="Times New Roman" w:hAnsi="Times New Roman"/>
              <w:sz w:val="24"/>
            </w:rPr>
          </w:rPrChange>
        </w:rPr>
        <w:lastRenderedPageBreak/>
        <w:t>potrzebnych bibliotek, wbudowany kompilator, monitor portu szeregowego oraz przede wszystkim narzędzie do wgrywania skompilowanego kodu bezpośrednio na zastosowaną płytkę.</w:t>
      </w:r>
    </w:p>
    <w:p w14:paraId="19111864" w14:textId="5D23A6DD" w:rsidR="00DF1A7A" w:rsidRPr="001F4CC2" w:rsidRDefault="00D01A77" w:rsidP="00E303CB">
      <w:pPr>
        <w:spacing w:before="30" w:line="360" w:lineRule="auto"/>
        <w:ind w:firstLine="708"/>
        <w:jc w:val="both"/>
        <w:rPr>
          <w:rFonts w:ascii="Times New Roman" w:hAnsi="Times New Roman"/>
          <w:color w:val="000000" w:themeColor="text1"/>
          <w:sz w:val="24"/>
          <w:rPrChange w:id="132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321" w:author="wersja poprawiona" w:date="2023-04-03T01:59:00Z">
            <w:rPr>
              <w:rFonts w:ascii="Times New Roman" w:hAnsi="Times New Roman"/>
              <w:sz w:val="24"/>
            </w:rPr>
          </w:rPrChange>
        </w:rPr>
        <w:t>Język w jakim zostało napisane oprogramowanie to pochodna języka C</w:t>
      </w:r>
      <w:ins w:id="1322" w:author="wersja poprawiona" w:date="2023-04-03T01:59:00Z">
        <w:r w:rsidR="007B5434" w:rsidRPr="001F4CC2">
          <w:rPr>
            <w:rFonts w:ascii="Times New Roman" w:hAnsi="Times New Roman" w:cs="Times New Roman"/>
            <w:color w:val="000000" w:themeColor="text1"/>
            <w:sz w:val="24"/>
            <w:szCs w:val="24"/>
          </w:rPr>
          <w:t>/C++</w:t>
        </w:r>
      </w:ins>
      <w:r w:rsidRPr="001F4CC2">
        <w:rPr>
          <w:rFonts w:ascii="Times New Roman" w:hAnsi="Times New Roman"/>
          <w:color w:val="000000" w:themeColor="text1"/>
          <w:sz w:val="24"/>
          <w:rPrChange w:id="1323" w:author="wersja poprawiona" w:date="2023-04-03T01:59:00Z">
            <w:rPr>
              <w:rFonts w:ascii="Times New Roman" w:hAnsi="Times New Roman"/>
              <w:sz w:val="24"/>
            </w:rPr>
          </w:rPrChange>
        </w:rPr>
        <w:t xml:space="preserve"> wykorzystywana głównie w programowaniu płytek rozwojowych Arduino. </w:t>
      </w:r>
      <w:r w:rsidR="00C437BB" w:rsidRPr="001F4CC2">
        <w:rPr>
          <w:rFonts w:ascii="Times New Roman" w:hAnsi="Times New Roman"/>
          <w:color w:val="000000" w:themeColor="text1"/>
          <w:sz w:val="24"/>
          <w:rPrChange w:id="1324" w:author="wersja poprawiona" w:date="2023-04-03T01:59:00Z">
            <w:rPr>
              <w:rFonts w:ascii="Times New Roman" w:hAnsi="Times New Roman"/>
              <w:sz w:val="24"/>
            </w:rPr>
          </w:rPrChange>
        </w:rPr>
        <w:t xml:space="preserve">Wykorzystanie tego frameworka </w:t>
      </w:r>
      <w:r w:rsidR="007D318C" w:rsidRPr="001F4CC2">
        <w:rPr>
          <w:rFonts w:ascii="Times New Roman" w:hAnsi="Times New Roman"/>
          <w:color w:val="000000" w:themeColor="text1"/>
          <w:sz w:val="24"/>
          <w:rPrChange w:id="1325" w:author="wersja poprawiona" w:date="2023-04-03T01:59:00Z">
            <w:rPr>
              <w:rFonts w:ascii="Times New Roman" w:hAnsi="Times New Roman"/>
              <w:sz w:val="24"/>
            </w:rPr>
          </w:rPrChange>
        </w:rPr>
        <w:t>było</w:t>
      </w:r>
      <w:ins w:id="1326" w:author="wersja poprawiona" w:date="2023-04-03T01:59:00Z">
        <w:r w:rsidR="007B5434" w:rsidRPr="001F4CC2">
          <w:rPr>
            <w:rFonts w:ascii="Times New Roman" w:hAnsi="Times New Roman" w:cs="Times New Roman"/>
            <w:color w:val="000000" w:themeColor="text1"/>
            <w:sz w:val="24"/>
            <w:szCs w:val="24"/>
          </w:rPr>
          <w:t xml:space="preserve"> możliwe</w:t>
        </w:r>
      </w:ins>
      <w:r w:rsidR="007D318C" w:rsidRPr="001F4CC2">
        <w:rPr>
          <w:rFonts w:ascii="Times New Roman" w:hAnsi="Times New Roman"/>
          <w:color w:val="000000" w:themeColor="text1"/>
          <w:sz w:val="24"/>
          <w:rPrChange w:id="1327" w:author="wersja poprawiona" w:date="2023-04-03T01:59:00Z">
            <w:rPr>
              <w:rFonts w:ascii="Times New Roman" w:hAnsi="Times New Roman"/>
              <w:sz w:val="24"/>
            </w:rPr>
          </w:rPrChange>
        </w:rPr>
        <w:t>,</w:t>
      </w:r>
      <w:r w:rsidR="00C437BB" w:rsidRPr="001F4CC2">
        <w:rPr>
          <w:rFonts w:ascii="Times New Roman" w:hAnsi="Times New Roman"/>
          <w:color w:val="000000" w:themeColor="text1"/>
          <w:sz w:val="24"/>
          <w:rPrChange w:id="1328" w:author="wersja poprawiona" w:date="2023-04-03T01:59:00Z">
            <w:rPr>
              <w:rFonts w:ascii="Times New Roman" w:hAnsi="Times New Roman"/>
              <w:sz w:val="24"/>
            </w:rPr>
          </w:rPrChange>
        </w:rPr>
        <w:t xml:space="preserve"> ponieważ poza mikroprocesorami firmy Atmel (wykorzystywanymi w Arduino) wspiera on również inne chipy między innymi te produkowane przez Espressif</w:t>
      </w:r>
      <w:r w:rsidR="0013402C" w:rsidRPr="001F4CC2">
        <w:rPr>
          <w:rFonts w:ascii="Times New Roman" w:hAnsi="Times New Roman"/>
          <w:color w:val="000000" w:themeColor="text1"/>
          <w:sz w:val="24"/>
          <w:rPrChange w:id="1329" w:author="wersja poprawiona" w:date="2023-04-03T01:59:00Z">
            <w:rPr>
              <w:rFonts w:ascii="Times New Roman" w:hAnsi="Times New Roman"/>
              <w:sz w:val="24"/>
            </w:rPr>
          </w:rPrChange>
        </w:rPr>
        <w:t xml:space="preserve"> [5]</w:t>
      </w:r>
      <w:r w:rsidR="00C437BB" w:rsidRPr="001F4CC2">
        <w:rPr>
          <w:rFonts w:ascii="Times New Roman" w:hAnsi="Times New Roman"/>
          <w:color w:val="000000" w:themeColor="text1"/>
          <w:sz w:val="24"/>
          <w:rPrChange w:id="1330" w:author="wersja poprawiona" w:date="2023-04-03T01:59:00Z">
            <w:rPr>
              <w:rFonts w:ascii="Times New Roman" w:hAnsi="Times New Roman"/>
              <w:sz w:val="24"/>
            </w:rPr>
          </w:rPrChange>
        </w:rPr>
        <w:t>.</w:t>
      </w:r>
    </w:p>
    <w:p w14:paraId="7DD8D0E5" w14:textId="77777777" w:rsidR="001E75F8" w:rsidRPr="001F4CC2" w:rsidRDefault="002502DA" w:rsidP="001E75F8">
      <w:pPr>
        <w:keepNext/>
        <w:spacing w:before="30" w:line="360" w:lineRule="auto"/>
        <w:jc w:val="center"/>
        <w:rPr>
          <w:color w:val="000000" w:themeColor="text1"/>
          <w:rPrChange w:id="1331" w:author="wersja poprawiona" w:date="2023-04-03T01:59:00Z">
            <w:rPr/>
          </w:rPrChange>
        </w:rPr>
      </w:pPr>
      <w:r w:rsidRPr="001F4CC2">
        <w:rPr>
          <w:rFonts w:ascii="Times New Roman" w:hAnsi="Times New Roman"/>
          <w:color w:val="000000" w:themeColor="text1"/>
          <w:sz w:val="24"/>
          <w:rPrChange w:id="1332" w:author="wersja poprawiona" w:date="2023-04-03T01:59:00Z">
            <w:rPr>
              <w:rFonts w:ascii="Times New Roman" w:hAnsi="Times New Roman"/>
              <w:sz w:val="24"/>
            </w:rPr>
          </w:rPrChange>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6A466CBF" w14:textId="2D47D63E" w:rsidR="002502DA" w:rsidRPr="001F4CC2" w:rsidRDefault="001E75F8" w:rsidP="001E75F8">
      <w:pPr>
        <w:pStyle w:val="Legenda"/>
        <w:jc w:val="center"/>
        <w:rPr>
          <w:color w:val="000000" w:themeColor="text1"/>
          <w:rPrChange w:id="1333" w:author="wersja poprawiona" w:date="2023-04-03T01:59:00Z">
            <w:rPr/>
          </w:rPrChange>
        </w:rPr>
      </w:pPr>
      <w:r w:rsidRPr="001F4CC2">
        <w:rPr>
          <w:color w:val="000000" w:themeColor="text1"/>
          <w:rPrChange w:id="1334" w:author="wersja poprawiona" w:date="2023-04-03T01:59:00Z">
            <w:rPr/>
          </w:rPrChange>
        </w:rPr>
        <w:t xml:space="preserve">Rys. </w:t>
      </w:r>
      <w:r w:rsidR="00543FF1" w:rsidRPr="001F4CC2">
        <w:rPr>
          <w:color w:val="000000" w:themeColor="text1"/>
          <w:rPrChange w:id="1335" w:author="wersja poprawiona" w:date="2023-04-03T01:59:00Z">
            <w:rPr/>
          </w:rPrChange>
        </w:rPr>
        <w:t>5.</w:t>
      </w:r>
      <w:del w:id="1336" w:author="wersja poprawiona" w:date="2023-04-03T01:59:00Z">
        <w:r w:rsidR="00543FF1">
          <w:delText>3.2.1.1</w:delText>
        </w:r>
      </w:del>
      <w:ins w:id="1337" w:author="wersja poprawiona" w:date="2023-04-03T01:59:00Z">
        <w:r w:rsidR="00184E3B" w:rsidRPr="001F4CC2">
          <w:rPr>
            <w:color w:val="000000" w:themeColor="text1"/>
          </w:rPr>
          <w:t>23</w:t>
        </w:r>
      </w:ins>
      <w:r w:rsidR="00543FF1" w:rsidRPr="001F4CC2">
        <w:rPr>
          <w:color w:val="000000" w:themeColor="text1"/>
          <w:rPrChange w:id="1338" w:author="wersja poprawiona" w:date="2023-04-03T01:59:00Z">
            <w:rPr/>
          </w:rPrChange>
        </w:rPr>
        <w:t xml:space="preserve">. Schemat </w:t>
      </w:r>
      <w:del w:id="1339" w:author="wersja poprawiona" w:date="2023-04-03T01:59:00Z">
        <w:r w:rsidR="00543FF1">
          <w:delText>ideowy</w:delText>
        </w:r>
      </w:del>
      <w:ins w:id="1340" w:author="wersja poprawiona" w:date="2023-04-03T01:59:00Z">
        <w:r w:rsidR="005D026F" w:rsidRPr="001F4CC2">
          <w:rPr>
            <w:color w:val="000000" w:themeColor="text1"/>
          </w:rPr>
          <w:t>blokowy</w:t>
        </w:r>
      </w:ins>
      <w:r w:rsidR="00543FF1" w:rsidRPr="001F4CC2">
        <w:rPr>
          <w:color w:val="000000" w:themeColor="text1"/>
          <w:rPrChange w:id="1341" w:author="wersja poprawiona" w:date="2023-04-03T01:59:00Z">
            <w:rPr/>
          </w:rPrChange>
        </w:rPr>
        <w:t xml:space="preserve"> oprogramowania pierwszego rdzenia</w:t>
      </w:r>
    </w:p>
    <w:p w14:paraId="49A459B9" w14:textId="77777777" w:rsidR="00543FF1" w:rsidRPr="001F4CC2" w:rsidRDefault="00543FF1" w:rsidP="00543FF1">
      <w:pPr>
        <w:rPr>
          <w:color w:val="000000" w:themeColor="text1"/>
          <w:rPrChange w:id="1342" w:author="wersja poprawiona" w:date="2023-04-03T01:59:00Z">
            <w:rPr/>
          </w:rPrChange>
        </w:rPr>
      </w:pPr>
    </w:p>
    <w:p w14:paraId="37F2E62F" w14:textId="77777777" w:rsidR="001E75F8" w:rsidRDefault="002502DA" w:rsidP="001E75F8">
      <w:pPr>
        <w:keepNext/>
        <w:spacing w:before="30" w:line="360" w:lineRule="auto"/>
        <w:jc w:val="center"/>
        <w:rPr>
          <w:del w:id="1343" w:author="wersja poprawiona" w:date="2023-04-03T01:59:00Z"/>
        </w:rPr>
      </w:pPr>
      <w:del w:id="1344" w:author="wersja poprawiona" w:date="2023-04-03T01:59:00Z">
        <w:r>
          <w:rPr>
            <w:rFonts w:ascii="Times New Roman" w:hAnsi="Times New Roman" w:cs="Times New Roman"/>
            <w:noProof/>
            <w:sz w:val="24"/>
            <w:szCs w:val="24"/>
          </w:rPr>
          <w:lastRenderedPageBreak/>
          <w:drawing>
            <wp:inline distT="0" distB="0" distL="0" distR="0" wp14:anchorId="7C7574DC" wp14:editId="41110951">
              <wp:extent cx="5724525" cy="3438525"/>
              <wp:effectExtent l="0" t="0" r="9525" b="952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del>
    </w:p>
    <w:p w14:paraId="0F1799BC" w14:textId="77777777" w:rsidR="001E75F8" w:rsidRPr="001F4CC2" w:rsidRDefault="002502DA" w:rsidP="001E75F8">
      <w:pPr>
        <w:keepNext/>
        <w:spacing w:before="30" w:line="360" w:lineRule="auto"/>
        <w:jc w:val="center"/>
        <w:rPr>
          <w:ins w:id="1345" w:author="wersja poprawiona" w:date="2023-04-03T01:59:00Z"/>
          <w:color w:val="000000" w:themeColor="text1"/>
        </w:rPr>
      </w:pPr>
      <w:ins w:id="1346" w:author="wersja poprawiona" w:date="2023-04-03T01:59:00Z">
        <w:r w:rsidRPr="001F4CC2">
          <w:rPr>
            <w:rFonts w:ascii="Times New Roman" w:hAnsi="Times New Roman" w:cs="Times New Roman"/>
            <w:noProof/>
            <w:color w:val="000000" w:themeColor="text1"/>
            <w:sz w:val="24"/>
            <w:szCs w:val="24"/>
          </w:rPr>
          <w:drawing>
            <wp:inline distT="0" distB="0" distL="0" distR="0" wp14:anchorId="4E99947D" wp14:editId="6A785467">
              <wp:extent cx="5514975" cy="3312656"/>
              <wp:effectExtent l="0" t="0" r="0" b="254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8959" cy="3327062"/>
                      </a:xfrm>
                      <a:prstGeom prst="rect">
                        <a:avLst/>
                      </a:prstGeom>
                      <a:noFill/>
                      <a:ln>
                        <a:noFill/>
                      </a:ln>
                    </pic:spPr>
                  </pic:pic>
                </a:graphicData>
              </a:graphic>
            </wp:inline>
          </w:drawing>
        </w:r>
      </w:ins>
    </w:p>
    <w:p w14:paraId="7F2E680E" w14:textId="0ADD6F72" w:rsidR="00AD6D9D" w:rsidRPr="001F4CC2" w:rsidRDefault="001E75F8" w:rsidP="001E75F8">
      <w:pPr>
        <w:pStyle w:val="Legenda"/>
        <w:jc w:val="center"/>
        <w:rPr>
          <w:rFonts w:ascii="Times New Roman" w:hAnsi="Times New Roman"/>
          <w:color w:val="000000" w:themeColor="text1"/>
          <w:sz w:val="24"/>
          <w:rPrChange w:id="1347" w:author="wersja poprawiona" w:date="2023-04-03T01:59:00Z">
            <w:rPr>
              <w:rFonts w:ascii="Times New Roman" w:hAnsi="Times New Roman"/>
              <w:sz w:val="24"/>
            </w:rPr>
          </w:rPrChange>
        </w:rPr>
      </w:pPr>
      <w:r w:rsidRPr="001F4CC2">
        <w:rPr>
          <w:color w:val="000000" w:themeColor="text1"/>
          <w:rPrChange w:id="1348" w:author="wersja poprawiona" w:date="2023-04-03T01:59:00Z">
            <w:rPr/>
          </w:rPrChange>
        </w:rPr>
        <w:t xml:space="preserve">Rys. </w:t>
      </w:r>
      <w:r w:rsidR="00543FF1" w:rsidRPr="001F4CC2">
        <w:rPr>
          <w:color w:val="000000" w:themeColor="text1"/>
          <w:rPrChange w:id="1349" w:author="wersja poprawiona" w:date="2023-04-03T01:59:00Z">
            <w:rPr/>
          </w:rPrChange>
        </w:rPr>
        <w:t>5.</w:t>
      </w:r>
      <w:del w:id="1350" w:author="wersja poprawiona" w:date="2023-04-03T01:59:00Z">
        <w:r w:rsidR="00543FF1">
          <w:delText>3.2.1.2</w:delText>
        </w:r>
      </w:del>
      <w:ins w:id="1351" w:author="wersja poprawiona" w:date="2023-04-03T01:59:00Z">
        <w:r w:rsidR="00184E3B" w:rsidRPr="001F4CC2">
          <w:rPr>
            <w:color w:val="000000" w:themeColor="text1"/>
          </w:rPr>
          <w:t>24</w:t>
        </w:r>
      </w:ins>
      <w:r w:rsidR="00543FF1" w:rsidRPr="001F4CC2">
        <w:rPr>
          <w:color w:val="000000" w:themeColor="text1"/>
          <w:rPrChange w:id="1352" w:author="wersja poprawiona" w:date="2023-04-03T01:59:00Z">
            <w:rPr/>
          </w:rPrChange>
        </w:rPr>
        <w:t xml:space="preserve">. Schemat </w:t>
      </w:r>
      <w:del w:id="1353" w:author="wersja poprawiona" w:date="2023-04-03T01:59:00Z">
        <w:r w:rsidR="00543FF1">
          <w:delText>ideowy</w:delText>
        </w:r>
      </w:del>
      <w:ins w:id="1354" w:author="wersja poprawiona" w:date="2023-04-03T01:59:00Z">
        <w:r w:rsidR="00EE7574" w:rsidRPr="001F4CC2">
          <w:rPr>
            <w:color w:val="000000" w:themeColor="text1"/>
          </w:rPr>
          <w:t>blokowy</w:t>
        </w:r>
      </w:ins>
      <w:r w:rsidR="00EE7574" w:rsidRPr="001F4CC2">
        <w:rPr>
          <w:color w:val="000000" w:themeColor="text1"/>
          <w:rPrChange w:id="1355" w:author="wersja poprawiona" w:date="2023-04-03T01:59:00Z">
            <w:rPr/>
          </w:rPrChange>
        </w:rPr>
        <w:t xml:space="preserve"> </w:t>
      </w:r>
      <w:r w:rsidR="00543FF1" w:rsidRPr="001F4CC2">
        <w:rPr>
          <w:color w:val="000000" w:themeColor="text1"/>
          <w:rPrChange w:id="1356" w:author="wersja poprawiona" w:date="2023-04-03T01:59:00Z">
            <w:rPr/>
          </w:rPrChange>
        </w:rPr>
        <w:t>oprogramowania drugiego rdzenia</w:t>
      </w:r>
    </w:p>
    <w:p w14:paraId="04E9A8E7" w14:textId="6C092554" w:rsidR="007531E6" w:rsidRPr="001F4CC2" w:rsidRDefault="007531E6">
      <w:pPr>
        <w:rPr>
          <w:rFonts w:ascii="Times New Roman" w:hAnsi="Times New Roman"/>
          <w:b/>
          <w:color w:val="000000" w:themeColor="text1"/>
          <w:sz w:val="28"/>
          <w:rPrChange w:id="1357" w:author="wersja poprawiona" w:date="2023-04-03T01:59:00Z">
            <w:rPr>
              <w:rFonts w:ascii="Times New Roman" w:hAnsi="Times New Roman"/>
              <w:b/>
              <w:sz w:val="28"/>
            </w:rPr>
          </w:rPrChange>
        </w:rPr>
      </w:pPr>
      <w:del w:id="1358" w:author="wersja poprawiona" w:date="2023-04-03T01:59:00Z">
        <w:r>
          <w:rPr>
            <w:rFonts w:ascii="Times New Roman" w:hAnsi="Times New Roman" w:cs="Times New Roman"/>
            <w:b/>
            <w:bCs/>
            <w:sz w:val="28"/>
            <w:szCs w:val="28"/>
          </w:rPr>
          <w:br w:type="page"/>
        </w:r>
      </w:del>
    </w:p>
    <w:p w14:paraId="001CF1AC" w14:textId="46A00B98" w:rsidR="00403A23" w:rsidRPr="001F4CC2" w:rsidRDefault="00963DA5" w:rsidP="0083267E">
      <w:pPr>
        <w:pStyle w:val="Nagwek4"/>
      </w:pPr>
      <w:bookmarkStart w:id="1359" w:name="_Toc128879303"/>
      <w:r w:rsidRPr="001F4CC2">
        <w:lastRenderedPageBreak/>
        <w:t xml:space="preserve">5.3.2.2. </w:t>
      </w:r>
      <w:r w:rsidR="00403A23" w:rsidRPr="001F4CC2">
        <w:t>Schematy blokowe</w:t>
      </w:r>
      <w:r w:rsidR="00241112" w:rsidRPr="001F4CC2">
        <w:t xml:space="preserve"> i o</w:t>
      </w:r>
      <w:r w:rsidR="00403A23" w:rsidRPr="001F4CC2">
        <w:t>mówienie działania programu</w:t>
      </w:r>
      <w:bookmarkEnd w:id="1359"/>
    </w:p>
    <w:p w14:paraId="35E9FB35" w14:textId="77777777" w:rsidR="00AD6D9D" w:rsidRDefault="00C437BB" w:rsidP="00B7139F">
      <w:pPr>
        <w:spacing w:before="30" w:line="360" w:lineRule="auto"/>
        <w:rPr>
          <w:del w:id="1360" w:author="wersja poprawiona" w:date="2023-04-03T01:59:00Z"/>
          <w:rFonts w:ascii="Times New Roman" w:hAnsi="Times New Roman" w:cs="Times New Roman"/>
          <w:sz w:val="24"/>
          <w:szCs w:val="24"/>
        </w:rPr>
      </w:pPr>
      <w:del w:id="1361" w:author="wersja poprawiona" w:date="2023-04-03T01:59:00Z">
        <w:r>
          <w:rPr>
            <w:rFonts w:ascii="Times New Roman" w:hAnsi="Times New Roman" w:cs="Times New Roman"/>
            <w:sz w:val="24"/>
            <w:szCs w:val="24"/>
          </w:rPr>
          <w:delText>W oprogramowaniu urządzenia pomiarowego można wyszczególnić 3 główne sekcje:</w:delText>
        </w:r>
      </w:del>
    </w:p>
    <w:p w14:paraId="6C56E51C" w14:textId="77777777" w:rsidR="00C437BB" w:rsidRDefault="00C437BB" w:rsidP="00E303CB">
      <w:pPr>
        <w:pStyle w:val="Akapitzlist"/>
        <w:numPr>
          <w:ilvl w:val="0"/>
          <w:numId w:val="6"/>
        </w:numPr>
        <w:spacing w:before="30" w:line="360" w:lineRule="auto"/>
        <w:jc w:val="both"/>
        <w:rPr>
          <w:del w:id="1362" w:author="wersja poprawiona" w:date="2023-04-03T01:59:00Z"/>
          <w:rFonts w:ascii="Times New Roman" w:hAnsi="Times New Roman" w:cs="Times New Roman"/>
          <w:sz w:val="24"/>
          <w:szCs w:val="24"/>
        </w:rPr>
      </w:pPr>
      <w:del w:id="1363" w:author="wersja poprawiona" w:date="2023-04-03T01:59:00Z">
        <w:r>
          <w:rPr>
            <w:rFonts w:ascii="Times New Roman" w:hAnsi="Times New Roman" w:cs="Times New Roman"/>
            <w:sz w:val="24"/>
            <w:szCs w:val="24"/>
          </w:rPr>
          <w:delText>Obsługa połączenia z siecią Wi-Fi</w:delText>
        </w:r>
      </w:del>
    </w:p>
    <w:p w14:paraId="5CA0609A" w14:textId="77777777" w:rsidR="00C437BB" w:rsidRDefault="00D64D58" w:rsidP="00E303CB">
      <w:pPr>
        <w:pStyle w:val="Akapitzlist"/>
        <w:numPr>
          <w:ilvl w:val="0"/>
          <w:numId w:val="6"/>
        </w:numPr>
        <w:spacing w:before="30" w:line="360" w:lineRule="auto"/>
        <w:jc w:val="both"/>
        <w:rPr>
          <w:del w:id="1364" w:author="wersja poprawiona" w:date="2023-04-03T01:59:00Z"/>
          <w:rFonts w:ascii="Times New Roman" w:hAnsi="Times New Roman" w:cs="Times New Roman"/>
          <w:sz w:val="24"/>
          <w:szCs w:val="24"/>
        </w:rPr>
      </w:pPr>
      <w:del w:id="1365" w:author="wersja poprawiona" w:date="2023-04-03T01:59:00Z">
        <w:r>
          <w:rPr>
            <w:rFonts w:ascii="Times New Roman" w:hAnsi="Times New Roman" w:cs="Times New Roman"/>
            <w:sz w:val="24"/>
            <w:szCs w:val="24"/>
          </w:rPr>
          <w:delText>Zbieranie i przetwarzanie danych z czujników</w:delText>
        </w:r>
      </w:del>
    </w:p>
    <w:p w14:paraId="0FA6D07C" w14:textId="77777777" w:rsidR="00D64D58" w:rsidRDefault="00D64D58" w:rsidP="00E303CB">
      <w:pPr>
        <w:pStyle w:val="Akapitzlist"/>
        <w:numPr>
          <w:ilvl w:val="0"/>
          <w:numId w:val="6"/>
        </w:numPr>
        <w:spacing w:before="30" w:line="360" w:lineRule="auto"/>
        <w:jc w:val="both"/>
        <w:rPr>
          <w:del w:id="1366" w:author="wersja poprawiona" w:date="2023-04-03T01:59:00Z"/>
          <w:rFonts w:ascii="Times New Roman" w:hAnsi="Times New Roman" w:cs="Times New Roman"/>
          <w:sz w:val="24"/>
          <w:szCs w:val="24"/>
        </w:rPr>
      </w:pPr>
      <w:del w:id="1367" w:author="wersja poprawiona" w:date="2023-04-03T01:59:00Z">
        <w:r>
          <w:rPr>
            <w:rFonts w:ascii="Times New Roman" w:hAnsi="Times New Roman" w:cs="Times New Roman"/>
            <w:sz w:val="24"/>
            <w:szCs w:val="24"/>
          </w:rPr>
          <w:delText>Komunikacja z serwerem</w:delText>
        </w:r>
      </w:del>
    </w:p>
    <w:p w14:paraId="392C9460" w14:textId="0D22D132" w:rsidR="00403A23" w:rsidRPr="001F4CC2" w:rsidRDefault="00D64D58" w:rsidP="00E303CB">
      <w:pPr>
        <w:spacing w:before="30" w:line="360" w:lineRule="auto"/>
        <w:ind w:firstLine="708"/>
        <w:jc w:val="both"/>
        <w:rPr>
          <w:rFonts w:ascii="Times New Roman" w:hAnsi="Times New Roman"/>
          <w:color w:val="000000" w:themeColor="text1"/>
          <w:sz w:val="24"/>
          <w:rPrChange w:id="136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369" w:author="wersja poprawiona" w:date="2023-04-03T01:59:00Z">
            <w:rPr>
              <w:rFonts w:ascii="Times New Roman" w:hAnsi="Times New Roman"/>
              <w:sz w:val="24"/>
            </w:rPr>
          </w:rPrChange>
        </w:rPr>
        <w:t>Aby zapewnić s</w:t>
      </w:r>
      <w:r w:rsidR="006D6131" w:rsidRPr="001F4CC2">
        <w:rPr>
          <w:rFonts w:ascii="Times New Roman" w:hAnsi="Times New Roman"/>
          <w:color w:val="000000" w:themeColor="text1"/>
          <w:sz w:val="24"/>
          <w:rPrChange w:id="1370" w:author="wersja poprawiona" w:date="2023-04-03T01:59:00Z">
            <w:rPr>
              <w:rFonts w:ascii="Times New Roman" w:hAnsi="Times New Roman"/>
              <w:sz w:val="24"/>
            </w:rPr>
          </w:rPrChange>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sidRPr="001F4CC2">
        <w:rPr>
          <w:rFonts w:ascii="Times New Roman" w:hAnsi="Times New Roman"/>
          <w:color w:val="000000" w:themeColor="text1"/>
          <w:sz w:val="24"/>
          <w:rPrChange w:id="1371" w:author="wersja poprawiona" w:date="2023-04-03T01:59:00Z">
            <w:rPr>
              <w:rFonts w:ascii="Times New Roman" w:hAnsi="Times New Roman"/>
              <w:sz w:val="24"/>
            </w:rPr>
          </w:rPrChange>
        </w:rPr>
        <w:t>rdzenia procesora.</w:t>
      </w:r>
      <w:r w:rsidR="006D6131" w:rsidRPr="001F4CC2">
        <w:rPr>
          <w:rFonts w:ascii="Times New Roman" w:hAnsi="Times New Roman"/>
          <w:color w:val="000000" w:themeColor="text1"/>
          <w:sz w:val="24"/>
          <w:rPrChange w:id="1372" w:author="wersja poprawiona" w:date="2023-04-03T01:59:00Z">
            <w:rPr>
              <w:rFonts w:ascii="Times New Roman" w:hAnsi="Times New Roman"/>
              <w:sz w:val="24"/>
            </w:rPr>
          </w:rPrChange>
        </w:rPr>
        <w:t xml:space="preserve">  </w:t>
      </w:r>
    </w:p>
    <w:p w14:paraId="1D7EC906" w14:textId="5BD7B63D" w:rsidR="00C8700A" w:rsidRPr="001F4CC2" w:rsidRDefault="00F078AE" w:rsidP="00E303CB">
      <w:pPr>
        <w:spacing w:before="30" w:line="360" w:lineRule="auto"/>
        <w:ind w:firstLine="708"/>
        <w:jc w:val="both"/>
        <w:rPr>
          <w:rFonts w:ascii="Times New Roman" w:hAnsi="Times New Roman"/>
          <w:color w:val="000000" w:themeColor="text1"/>
          <w:sz w:val="24"/>
          <w:rPrChange w:id="137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374" w:author="wersja poprawiona" w:date="2023-04-03T01:59:00Z">
            <w:rPr>
              <w:rFonts w:ascii="Times New Roman" w:hAnsi="Times New Roman"/>
              <w:sz w:val="24"/>
            </w:rPr>
          </w:rPrChange>
        </w:rPr>
        <w:t xml:space="preserve">W omawianym przypadku </w:t>
      </w:r>
      <w:r w:rsidR="009A3DF1" w:rsidRPr="001F4CC2">
        <w:rPr>
          <w:rFonts w:ascii="Times New Roman" w:hAnsi="Times New Roman"/>
          <w:color w:val="000000" w:themeColor="text1"/>
          <w:sz w:val="24"/>
          <w:rPrChange w:id="1375" w:author="wersja poprawiona" w:date="2023-04-03T01:59:00Z">
            <w:rPr>
              <w:rFonts w:ascii="Times New Roman" w:hAnsi="Times New Roman"/>
              <w:sz w:val="24"/>
            </w:rPr>
          </w:rPrChange>
        </w:rPr>
        <w:t xml:space="preserve">dla każdej z wymienionych </w:t>
      </w:r>
      <w:ins w:id="1376" w:author="wersja poprawiona" w:date="2023-04-03T01:59:00Z">
        <w:r w:rsidR="00EE7574" w:rsidRPr="001F4CC2">
          <w:rPr>
            <w:rFonts w:ascii="Times New Roman" w:hAnsi="Times New Roman" w:cs="Times New Roman"/>
            <w:color w:val="000000" w:themeColor="text1"/>
            <w:sz w:val="24"/>
            <w:szCs w:val="24"/>
          </w:rPr>
          <w:t xml:space="preserve">w </w:t>
        </w:r>
      </w:ins>
      <w:r w:rsidR="00EE7574" w:rsidRPr="001F4CC2">
        <w:rPr>
          <w:rFonts w:ascii="Times New Roman" w:hAnsi="Times New Roman"/>
          <w:color w:val="000000" w:themeColor="text1"/>
          <w:sz w:val="24"/>
          <w:rPrChange w:id="1377" w:author="wersja poprawiona" w:date="2023-04-03T01:59:00Z">
            <w:rPr>
              <w:rFonts w:ascii="Times New Roman" w:hAnsi="Times New Roman"/>
              <w:sz w:val="24"/>
            </w:rPr>
          </w:rPrChange>
        </w:rPr>
        <w:t xml:space="preserve">sekcji </w:t>
      </w:r>
      <w:ins w:id="1378" w:author="wersja poprawiona" w:date="2023-04-03T01:59:00Z">
        <w:r w:rsidR="00EE7574" w:rsidRPr="001F4CC2">
          <w:rPr>
            <w:rFonts w:ascii="Times New Roman" w:hAnsi="Times New Roman" w:cs="Times New Roman"/>
            <w:color w:val="000000" w:themeColor="text1"/>
            <w:sz w:val="24"/>
            <w:szCs w:val="24"/>
          </w:rPr>
          <w:t>5.3.2.1 funkcjonalności</w:t>
        </w:r>
        <w:r w:rsidR="009A3DF1" w:rsidRPr="001F4CC2">
          <w:rPr>
            <w:rFonts w:ascii="Times New Roman" w:hAnsi="Times New Roman" w:cs="Times New Roman"/>
            <w:color w:val="000000" w:themeColor="text1"/>
            <w:sz w:val="24"/>
            <w:szCs w:val="24"/>
          </w:rPr>
          <w:t xml:space="preserve"> </w:t>
        </w:r>
      </w:ins>
      <w:r w:rsidR="009A3DF1" w:rsidRPr="001F4CC2">
        <w:rPr>
          <w:rFonts w:ascii="Times New Roman" w:hAnsi="Times New Roman"/>
          <w:color w:val="000000" w:themeColor="text1"/>
          <w:sz w:val="24"/>
          <w:rPrChange w:id="1379" w:author="wersja poprawiona" w:date="2023-04-03T01:59:00Z">
            <w:rPr>
              <w:rFonts w:ascii="Times New Roman" w:hAnsi="Times New Roman"/>
              <w:sz w:val="24"/>
            </w:rPr>
          </w:rPrChange>
        </w:rPr>
        <w:t>został utworzony dedykowany wątek (task</w:t>
      </w:r>
      <w:del w:id="1380" w:author="wersja poprawiona" w:date="2023-04-03T01:59:00Z">
        <w:r w:rsidR="009A3DF1">
          <w:rPr>
            <w:rFonts w:ascii="Times New Roman" w:hAnsi="Times New Roman" w:cs="Times New Roman"/>
            <w:sz w:val="24"/>
            <w:szCs w:val="24"/>
          </w:rPr>
          <w:delText>) z czego obsługa</w:delText>
        </w:r>
      </w:del>
      <w:ins w:id="1381" w:author="wersja poprawiona" w:date="2023-04-03T01:59:00Z">
        <w:r w:rsidR="009A3DF1" w:rsidRPr="001F4CC2">
          <w:rPr>
            <w:rFonts w:ascii="Times New Roman" w:hAnsi="Times New Roman" w:cs="Times New Roman"/>
            <w:color w:val="000000" w:themeColor="text1"/>
            <w:sz w:val="24"/>
            <w:szCs w:val="24"/>
          </w:rPr>
          <w:t>)</w:t>
        </w:r>
        <w:r w:rsidR="00640518" w:rsidRPr="001F4CC2">
          <w:rPr>
            <w:rFonts w:ascii="Times New Roman" w:hAnsi="Times New Roman" w:cs="Times New Roman"/>
            <w:color w:val="000000" w:themeColor="text1"/>
            <w:sz w:val="24"/>
            <w:szCs w:val="24"/>
          </w:rPr>
          <w:t xml:space="preserve">. Przypisanie </w:t>
        </w:r>
        <w:r w:rsidR="00D47AEC" w:rsidRPr="001F4CC2">
          <w:rPr>
            <w:rFonts w:ascii="Times New Roman" w:hAnsi="Times New Roman" w:cs="Times New Roman"/>
            <w:color w:val="000000" w:themeColor="text1"/>
            <w:sz w:val="24"/>
            <w:szCs w:val="24"/>
          </w:rPr>
          <w:t xml:space="preserve">procedur do poszczególnych rdzeni procesora zostało przedstawione na listingu </w:t>
        </w:r>
        <w:r w:rsidR="00184E3B" w:rsidRPr="001F4CC2">
          <w:rPr>
            <w:rFonts w:ascii="Times New Roman" w:hAnsi="Times New Roman" w:cs="Times New Roman"/>
            <w:color w:val="000000" w:themeColor="text1"/>
            <w:sz w:val="24"/>
            <w:szCs w:val="24"/>
          </w:rPr>
          <w:t xml:space="preserve">1. </w:t>
        </w:r>
        <w:r w:rsidR="00D47AEC" w:rsidRPr="001F4CC2">
          <w:rPr>
            <w:rFonts w:ascii="Times New Roman" w:hAnsi="Times New Roman" w:cs="Times New Roman"/>
            <w:color w:val="000000" w:themeColor="text1"/>
            <w:sz w:val="24"/>
            <w:szCs w:val="24"/>
          </w:rPr>
          <w:t>Obsługa</w:t>
        </w:r>
      </w:ins>
      <w:r w:rsidR="009A3DF1" w:rsidRPr="001F4CC2">
        <w:rPr>
          <w:rFonts w:ascii="Times New Roman" w:hAnsi="Times New Roman"/>
          <w:color w:val="000000" w:themeColor="text1"/>
          <w:sz w:val="24"/>
          <w:rPrChange w:id="1382" w:author="wersja poprawiona" w:date="2023-04-03T01:59:00Z">
            <w:rPr>
              <w:rFonts w:ascii="Times New Roman" w:hAnsi="Times New Roman"/>
              <w:sz w:val="24"/>
            </w:rPr>
          </w:rPrChange>
        </w:rPr>
        <w:t xml:space="preserve"> połączenia z siecią bezprzewodową</w:t>
      </w:r>
      <w:r w:rsidR="00D47AEC" w:rsidRPr="001F4CC2">
        <w:rPr>
          <w:rFonts w:ascii="Times New Roman" w:hAnsi="Times New Roman"/>
          <w:color w:val="000000" w:themeColor="text1"/>
          <w:sz w:val="24"/>
          <w:rPrChange w:id="1383" w:author="wersja poprawiona" w:date="2023-04-03T01:59:00Z">
            <w:rPr>
              <w:rFonts w:ascii="Times New Roman" w:hAnsi="Times New Roman"/>
              <w:sz w:val="24"/>
            </w:rPr>
          </w:rPrChange>
        </w:rPr>
        <w:t xml:space="preserve"> </w:t>
      </w:r>
      <w:ins w:id="1384" w:author="wersja poprawiona" w:date="2023-04-03T01:59:00Z">
        <w:r w:rsidR="00D47AEC" w:rsidRPr="001F4CC2">
          <w:rPr>
            <w:rFonts w:ascii="Times New Roman" w:hAnsi="Times New Roman" w:cs="Times New Roman"/>
            <w:color w:val="000000" w:themeColor="text1"/>
            <w:sz w:val="24"/>
            <w:szCs w:val="24"/>
          </w:rPr>
          <w:t xml:space="preserve">zaimplementowana jako </w:t>
        </w:r>
        <w:r w:rsidR="005B7F06" w:rsidRPr="001F4CC2">
          <w:rPr>
            <w:rFonts w:ascii="Times New Roman" w:hAnsi="Times New Roman" w:cs="Times New Roman"/>
            <w:color w:val="000000" w:themeColor="text1"/>
            <w:sz w:val="24"/>
            <w:szCs w:val="24"/>
          </w:rPr>
          <w:t>wątek</w:t>
        </w:r>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wifiTask</w:t>
        </w:r>
        <w:proofErr w:type="spellEnd"/>
        <w:r w:rsidR="009A3DF1" w:rsidRPr="001F4CC2">
          <w:rPr>
            <w:rFonts w:ascii="Times New Roman" w:hAnsi="Times New Roman" w:cs="Times New Roman"/>
            <w:color w:val="000000" w:themeColor="text1"/>
            <w:sz w:val="24"/>
            <w:szCs w:val="24"/>
          </w:rPr>
          <w:t xml:space="preserve"> </w:t>
        </w:r>
      </w:ins>
      <w:r w:rsidR="009A3DF1" w:rsidRPr="001F4CC2">
        <w:rPr>
          <w:rFonts w:ascii="Times New Roman" w:hAnsi="Times New Roman"/>
          <w:color w:val="000000" w:themeColor="text1"/>
          <w:sz w:val="24"/>
          <w:rPrChange w:id="1385" w:author="wersja poprawiona" w:date="2023-04-03T01:59:00Z">
            <w:rPr>
              <w:rFonts w:ascii="Times New Roman" w:hAnsi="Times New Roman"/>
              <w:sz w:val="24"/>
            </w:rPr>
          </w:rPrChange>
        </w:rPr>
        <w:t>została odseparowana od reszty programu</w:t>
      </w:r>
      <w:del w:id="1386" w:author="wersja poprawiona" w:date="2023-04-03T01:59:00Z">
        <w:r w:rsidR="009A3DF1">
          <w:rPr>
            <w:rFonts w:ascii="Times New Roman" w:hAnsi="Times New Roman" w:cs="Times New Roman"/>
            <w:sz w:val="24"/>
            <w:szCs w:val="24"/>
          </w:rPr>
          <w:delText>. Przypisana</w:delText>
        </w:r>
      </w:del>
      <w:ins w:id="1387" w:author="wersja poprawiona" w:date="2023-04-03T01:59:00Z">
        <w:r w:rsidR="00D47AEC" w:rsidRPr="001F4CC2">
          <w:rPr>
            <w:rFonts w:ascii="Times New Roman" w:hAnsi="Times New Roman" w:cs="Times New Roman"/>
            <w:color w:val="000000" w:themeColor="text1"/>
            <w:sz w:val="24"/>
            <w:szCs w:val="24"/>
          </w:rPr>
          <w:t xml:space="preserve"> i p</w:t>
        </w:r>
        <w:r w:rsidR="009A3DF1" w:rsidRPr="001F4CC2">
          <w:rPr>
            <w:rFonts w:ascii="Times New Roman" w:hAnsi="Times New Roman" w:cs="Times New Roman"/>
            <w:color w:val="000000" w:themeColor="text1"/>
            <w:sz w:val="24"/>
            <w:szCs w:val="24"/>
          </w:rPr>
          <w:t>rzypisana</w:t>
        </w:r>
      </w:ins>
      <w:r w:rsidR="009A3DF1" w:rsidRPr="001F4CC2">
        <w:rPr>
          <w:rFonts w:ascii="Times New Roman" w:hAnsi="Times New Roman"/>
          <w:color w:val="000000" w:themeColor="text1"/>
          <w:sz w:val="24"/>
          <w:rPrChange w:id="1388" w:author="wersja poprawiona" w:date="2023-04-03T01:59:00Z">
            <w:rPr>
              <w:rFonts w:ascii="Times New Roman" w:hAnsi="Times New Roman"/>
              <w:sz w:val="24"/>
            </w:rPr>
          </w:rPrChange>
        </w:rPr>
        <w:t xml:space="preserve"> została do pierwszego rdzenia procesora</w:t>
      </w:r>
      <w:del w:id="1389" w:author="wersja poprawiona" w:date="2023-04-03T01:59:00Z">
        <w:r w:rsidR="009A3DF1">
          <w:rPr>
            <w:rFonts w:ascii="Times New Roman" w:hAnsi="Times New Roman" w:cs="Times New Roman"/>
            <w:sz w:val="24"/>
            <w:szCs w:val="24"/>
          </w:rPr>
          <w:delText>.</w:delText>
        </w:r>
      </w:del>
      <w:ins w:id="1390" w:author="wersja poprawiona" w:date="2023-04-03T01:59:00Z">
        <w:r w:rsidR="00D47AEC" w:rsidRPr="001F4CC2">
          <w:rPr>
            <w:rFonts w:ascii="Times New Roman" w:hAnsi="Times New Roman" w:cs="Times New Roman"/>
            <w:color w:val="000000" w:themeColor="text1"/>
            <w:sz w:val="24"/>
            <w:szCs w:val="24"/>
          </w:rPr>
          <w:t xml:space="preserve"> ((0 jako ostatni argument funkcji </w:t>
        </w:r>
        <w:proofErr w:type="spellStart"/>
        <w:r w:rsidR="00D47AEC" w:rsidRPr="001F4CC2">
          <w:rPr>
            <w:rFonts w:ascii="Times New Roman" w:hAnsi="Times New Roman" w:cs="Times New Roman"/>
            <w:color w:val="000000" w:themeColor="text1"/>
            <w:sz w:val="24"/>
            <w:szCs w:val="24"/>
          </w:rPr>
          <w:t>xTaskCreatePinnedToCore</w:t>
        </w:r>
        <w:proofErr w:type="spellEnd"/>
        <w:r w:rsidR="00D47AEC" w:rsidRPr="001F4CC2">
          <w:rPr>
            <w:rFonts w:ascii="Times New Roman" w:hAnsi="Times New Roman" w:cs="Times New Roman"/>
            <w:color w:val="000000" w:themeColor="text1"/>
            <w:sz w:val="24"/>
            <w:szCs w:val="24"/>
          </w:rPr>
          <w:t>).</w:t>
        </w:r>
      </w:ins>
      <w:r w:rsidR="00D47AEC" w:rsidRPr="001F4CC2">
        <w:rPr>
          <w:rFonts w:ascii="Times New Roman" w:hAnsi="Times New Roman"/>
          <w:color w:val="000000" w:themeColor="text1"/>
          <w:sz w:val="24"/>
          <w:rPrChange w:id="1391" w:author="wersja poprawiona" w:date="2023-04-03T01:59:00Z">
            <w:rPr>
              <w:rFonts w:ascii="Times New Roman" w:hAnsi="Times New Roman"/>
              <w:sz w:val="24"/>
            </w:rPr>
          </w:rPrChange>
        </w:rPr>
        <w:t xml:space="preserve"> </w:t>
      </w:r>
      <w:r w:rsidR="009A3DF1" w:rsidRPr="001F4CC2">
        <w:rPr>
          <w:rFonts w:ascii="Times New Roman" w:hAnsi="Times New Roman"/>
          <w:color w:val="000000" w:themeColor="text1"/>
          <w:sz w:val="24"/>
          <w:rPrChange w:id="1392" w:author="wersja poprawiona" w:date="2023-04-03T01:59:00Z">
            <w:rPr>
              <w:rFonts w:ascii="Times New Roman" w:hAnsi="Times New Roman"/>
              <w:sz w:val="24"/>
            </w:rPr>
          </w:rPrChange>
        </w:rPr>
        <w:t xml:space="preserve">Powoduje to, że jej działanie nie zostanie w żaden sposób </w:t>
      </w:r>
      <w:r w:rsidR="00592E4F" w:rsidRPr="001F4CC2">
        <w:rPr>
          <w:rFonts w:ascii="Times New Roman" w:hAnsi="Times New Roman"/>
          <w:color w:val="000000" w:themeColor="text1"/>
          <w:sz w:val="24"/>
          <w:rPrChange w:id="1393" w:author="wersja poprawiona" w:date="2023-04-03T01:59:00Z">
            <w:rPr>
              <w:rFonts w:ascii="Times New Roman" w:hAnsi="Times New Roman"/>
              <w:sz w:val="24"/>
            </w:rPr>
          </w:rPrChange>
        </w:rPr>
        <w:t>zakłócone</w:t>
      </w:r>
      <w:r w:rsidR="009A3DF1" w:rsidRPr="001F4CC2">
        <w:rPr>
          <w:rFonts w:ascii="Times New Roman" w:hAnsi="Times New Roman"/>
          <w:color w:val="000000" w:themeColor="text1"/>
          <w:sz w:val="24"/>
          <w:rPrChange w:id="1394" w:author="wersja poprawiona" w:date="2023-04-03T01:59:00Z">
            <w:rPr>
              <w:rFonts w:ascii="Times New Roman" w:hAnsi="Times New Roman"/>
              <w:sz w:val="24"/>
            </w:rPr>
          </w:rPrChange>
        </w:rPr>
        <w:t xml:space="preserve"> przy wykonywan</w:t>
      </w:r>
      <w:r w:rsidR="00592E4F" w:rsidRPr="001F4CC2">
        <w:rPr>
          <w:rFonts w:ascii="Times New Roman" w:hAnsi="Times New Roman"/>
          <w:color w:val="000000" w:themeColor="text1"/>
          <w:sz w:val="24"/>
          <w:rPrChange w:id="1395" w:author="wersja poprawiona" w:date="2023-04-03T01:59:00Z">
            <w:rPr>
              <w:rFonts w:ascii="Times New Roman" w:hAnsi="Times New Roman"/>
              <w:sz w:val="24"/>
            </w:rPr>
          </w:rPrChange>
        </w:rPr>
        <w:t>iu pozostałych funkcji. Drugi rdzeń odpowiada za obsługę czujników i komunikację z serwerem</w:t>
      </w:r>
      <w:del w:id="1396" w:author="wersja poprawiona" w:date="2023-04-03T01:59:00Z">
        <w:r w:rsidR="00592E4F">
          <w:rPr>
            <w:rFonts w:ascii="Times New Roman" w:hAnsi="Times New Roman" w:cs="Times New Roman"/>
            <w:sz w:val="24"/>
            <w:szCs w:val="24"/>
          </w:rPr>
          <w:delText>.</w:delText>
        </w:r>
      </w:del>
      <w:ins w:id="1397" w:author="wersja poprawiona" w:date="2023-04-03T01:59:00Z">
        <w:r w:rsidR="00D47AEC" w:rsidRPr="001F4CC2">
          <w:rPr>
            <w:rFonts w:ascii="Times New Roman" w:hAnsi="Times New Roman" w:cs="Times New Roman"/>
            <w:color w:val="000000" w:themeColor="text1"/>
            <w:sz w:val="24"/>
            <w:szCs w:val="24"/>
          </w:rPr>
          <w:t xml:space="preserve"> (</w:t>
        </w:r>
        <w:r w:rsidR="005B7F06" w:rsidRPr="001F4CC2">
          <w:rPr>
            <w:rFonts w:ascii="Times New Roman" w:hAnsi="Times New Roman" w:cs="Times New Roman"/>
            <w:color w:val="000000" w:themeColor="text1"/>
            <w:sz w:val="24"/>
            <w:szCs w:val="24"/>
          </w:rPr>
          <w:t>wątki</w:t>
        </w:r>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httpTask</w:t>
        </w:r>
        <w:proofErr w:type="spellEnd"/>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sensorTask</w:t>
        </w:r>
        <w:proofErr w:type="spellEnd"/>
        <w:r w:rsidR="00D47AEC" w:rsidRPr="001F4CC2">
          <w:rPr>
            <w:rFonts w:ascii="Times New Roman" w:hAnsi="Times New Roman" w:cs="Times New Roman"/>
            <w:color w:val="000000" w:themeColor="text1"/>
            <w:sz w:val="24"/>
            <w:szCs w:val="24"/>
          </w:rPr>
          <w:t xml:space="preserve">, </w:t>
        </w:r>
        <w:proofErr w:type="spellStart"/>
        <w:r w:rsidR="00D47AEC" w:rsidRPr="001F4CC2">
          <w:rPr>
            <w:rFonts w:ascii="Times New Roman" w:hAnsi="Times New Roman" w:cs="Times New Roman"/>
            <w:color w:val="000000" w:themeColor="text1"/>
            <w:sz w:val="24"/>
            <w:szCs w:val="24"/>
          </w:rPr>
          <w:t>sensorOperatorTask</w:t>
        </w:r>
        <w:proofErr w:type="spellEnd"/>
        <w:r w:rsidR="00D47AEC" w:rsidRPr="001F4CC2">
          <w:rPr>
            <w:rFonts w:ascii="Times New Roman" w:hAnsi="Times New Roman" w:cs="Times New Roman"/>
            <w:color w:val="000000" w:themeColor="text1"/>
            <w:sz w:val="24"/>
            <w:szCs w:val="24"/>
          </w:rPr>
          <w:t>)</w:t>
        </w:r>
        <w:r w:rsidR="00592E4F" w:rsidRPr="001F4CC2">
          <w:rPr>
            <w:rFonts w:ascii="Times New Roman" w:hAnsi="Times New Roman" w:cs="Times New Roman"/>
            <w:color w:val="000000" w:themeColor="text1"/>
            <w:sz w:val="24"/>
            <w:szCs w:val="24"/>
          </w:rPr>
          <w:t>.</w:t>
        </w:r>
      </w:ins>
    </w:p>
    <w:p w14:paraId="664E883C" w14:textId="77777777" w:rsidR="005B7F06" w:rsidRPr="001F4CC2" w:rsidRDefault="005B7F06" w:rsidP="00D47AEC">
      <w:pPr>
        <w:spacing w:before="30" w:line="360" w:lineRule="auto"/>
        <w:ind w:firstLine="708"/>
        <w:jc w:val="both"/>
        <w:rPr>
          <w:ins w:id="1398" w:author="wersja poprawiona" w:date="2023-04-03T01:59:00Z"/>
          <w:color w:val="000000" w:themeColor="text1"/>
        </w:rPr>
      </w:pPr>
    </w:p>
    <w:p w14:paraId="77C40E3A" w14:textId="77777777" w:rsidR="005B7F06" w:rsidRPr="001F4CC2" w:rsidRDefault="005B7F06" w:rsidP="00D47AEC">
      <w:pPr>
        <w:spacing w:before="30" w:line="360" w:lineRule="auto"/>
        <w:ind w:firstLine="708"/>
        <w:jc w:val="both"/>
        <w:rPr>
          <w:ins w:id="1399" w:author="wersja poprawiona" w:date="2023-04-03T01:59:00Z"/>
          <w:color w:val="000000" w:themeColor="text1"/>
        </w:rPr>
      </w:pPr>
    </w:p>
    <w:p w14:paraId="141CF679" w14:textId="6724627D" w:rsidR="00D47AEC" w:rsidRPr="001F4CC2" w:rsidRDefault="00640518" w:rsidP="00D47AEC">
      <w:pPr>
        <w:spacing w:before="30" w:line="360" w:lineRule="auto"/>
        <w:ind w:firstLine="708"/>
        <w:jc w:val="both"/>
        <w:rPr>
          <w:ins w:id="1400" w:author="wersja poprawiona" w:date="2023-04-03T01:59:00Z"/>
          <w:i/>
          <w:iCs/>
          <w:color w:val="000000" w:themeColor="text1"/>
          <w:sz w:val="18"/>
          <w:szCs w:val="18"/>
        </w:rPr>
      </w:pPr>
      <w:ins w:id="1401" w:author="wersja poprawiona" w:date="2023-04-03T01:59:00Z">
        <w:r w:rsidRPr="001F4CC2">
          <w:rPr>
            <w:i/>
            <w:iCs/>
            <w:color w:val="000000" w:themeColor="text1"/>
            <w:sz w:val="18"/>
            <w:szCs w:val="18"/>
          </w:rPr>
          <w:t xml:space="preserve">Listing </w:t>
        </w:r>
        <w:r w:rsidR="00184E3B" w:rsidRPr="001F4CC2">
          <w:rPr>
            <w:i/>
            <w:iCs/>
            <w:color w:val="000000" w:themeColor="text1"/>
            <w:sz w:val="18"/>
            <w:szCs w:val="18"/>
          </w:rPr>
          <w:t xml:space="preserve">1. Tworzenie </w:t>
        </w:r>
        <w:proofErr w:type="spellStart"/>
        <w:r w:rsidR="00184E3B" w:rsidRPr="001F4CC2">
          <w:rPr>
            <w:i/>
            <w:iCs/>
            <w:color w:val="000000" w:themeColor="text1"/>
            <w:sz w:val="18"/>
            <w:szCs w:val="18"/>
          </w:rPr>
          <w:t>tasków</w:t>
        </w:r>
        <w:proofErr w:type="spellEnd"/>
        <w:r w:rsidR="00184E3B" w:rsidRPr="001F4CC2">
          <w:rPr>
            <w:i/>
            <w:iCs/>
            <w:color w:val="000000" w:themeColor="text1"/>
            <w:sz w:val="18"/>
            <w:szCs w:val="18"/>
          </w:rPr>
          <w:t>.</w:t>
        </w:r>
      </w:ins>
    </w:p>
    <w:p w14:paraId="14247C11" w14:textId="3B572607" w:rsidR="00640518" w:rsidRPr="001F4CC2" w:rsidRDefault="00D47AEC" w:rsidP="005B7F06">
      <w:pPr>
        <w:spacing w:before="30" w:line="360" w:lineRule="auto"/>
        <w:ind w:firstLine="708"/>
        <w:rPr>
          <w:ins w:id="1402" w:author="wersja poprawiona" w:date="2023-04-03T01:59:00Z"/>
          <w:rFonts w:ascii="Times New Roman" w:hAnsi="Times New Roman" w:cs="Times New Roman"/>
          <w:color w:val="000000" w:themeColor="text1"/>
          <w:sz w:val="24"/>
          <w:szCs w:val="24"/>
        </w:rPr>
      </w:pPr>
      <w:ins w:id="1403" w:author="wersja poprawiona" w:date="2023-04-03T01:59:00Z">
        <w:r w:rsidRPr="001F4CC2">
          <w:rPr>
            <w:noProof/>
            <w:color w:val="000000" w:themeColor="text1"/>
          </w:rPr>
          <w:lastRenderedPageBreak/>
          <w:drawing>
            <wp:inline distT="0" distB="0" distL="0" distR="0" wp14:anchorId="7B460B4D" wp14:editId="52F18D5D">
              <wp:extent cx="3800104" cy="617920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959" cy="6185470"/>
                      </a:xfrm>
                      <a:prstGeom prst="rect">
                        <a:avLst/>
                      </a:prstGeom>
                      <a:noFill/>
                      <a:ln>
                        <a:noFill/>
                      </a:ln>
                    </pic:spPr>
                  </pic:pic>
                </a:graphicData>
              </a:graphic>
            </wp:inline>
          </w:drawing>
        </w:r>
      </w:ins>
    </w:p>
    <w:p w14:paraId="6195306B" w14:textId="77777777" w:rsidR="005B7F06" w:rsidRPr="001F4CC2" w:rsidRDefault="005B7F06" w:rsidP="00D47AEC">
      <w:pPr>
        <w:spacing w:before="30" w:line="360" w:lineRule="auto"/>
        <w:ind w:firstLine="708"/>
        <w:jc w:val="both"/>
        <w:rPr>
          <w:ins w:id="1404" w:author="wersja poprawiona" w:date="2023-04-03T01:59:00Z"/>
          <w:rFonts w:ascii="Times New Roman" w:hAnsi="Times New Roman" w:cs="Times New Roman"/>
          <w:color w:val="000000" w:themeColor="text1"/>
          <w:sz w:val="24"/>
          <w:szCs w:val="24"/>
        </w:rPr>
      </w:pPr>
    </w:p>
    <w:p w14:paraId="558DF13A" w14:textId="15A4E75D" w:rsidR="00D47AEC" w:rsidRPr="001F4CC2" w:rsidRDefault="00D47AEC" w:rsidP="00D47AEC">
      <w:pPr>
        <w:spacing w:before="30" w:line="360" w:lineRule="auto"/>
        <w:ind w:firstLine="708"/>
        <w:jc w:val="both"/>
        <w:rPr>
          <w:rFonts w:ascii="Times New Roman" w:hAnsi="Times New Roman"/>
          <w:color w:val="000000" w:themeColor="text1"/>
          <w:sz w:val="24"/>
          <w:rPrChange w:id="140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406" w:author="wersja poprawiona" w:date="2023-04-03T01:59:00Z">
            <w:rPr>
              <w:rFonts w:ascii="Times New Roman" w:hAnsi="Times New Roman"/>
              <w:sz w:val="24"/>
            </w:rPr>
          </w:rPrChange>
        </w:rPr>
        <w:t>Stabilne działanie funkcji odpowiadającej za nawiązanie komunikacji bezprzewodowej jest priorytetowe, ponieważ stworzona procedura odpowiada również za ponowne połączenie w przypadku zerwania połączenia z siecią Wi-Fi</w:t>
      </w:r>
      <w:ins w:id="1407" w:author="wersja poprawiona" w:date="2023-04-03T01:59:00Z">
        <w:r w:rsidRPr="001F4CC2">
          <w:rPr>
            <w:rFonts w:ascii="Times New Roman" w:hAnsi="Times New Roman" w:cs="Times New Roman"/>
            <w:color w:val="000000" w:themeColor="text1"/>
            <w:sz w:val="24"/>
            <w:szCs w:val="24"/>
          </w:rPr>
          <w:t>. Jej struktura działania została przedstawiona na Rys. 5.</w:t>
        </w:r>
        <w:r w:rsidR="00184E3B" w:rsidRPr="001F4CC2">
          <w:rPr>
            <w:rFonts w:ascii="Times New Roman" w:hAnsi="Times New Roman" w:cs="Times New Roman"/>
            <w:color w:val="000000" w:themeColor="text1"/>
            <w:sz w:val="24"/>
            <w:szCs w:val="24"/>
          </w:rPr>
          <w:t>25</w:t>
        </w:r>
        <w:r w:rsidRPr="001F4CC2">
          <w:rPr>
            <w:rFonts w:ascii="Times New Roman" w:hAnsi="Times New Roman" w:cs="Times New Roman"/>
            <w:color w:val="000000" w:themeColor="text1"/>
            <w:sz w:val="24"/>
            <w:szCs w:val="24"/>
          </w:rPr>
          <w:t>.</w:t>
        </w:r>
        <w:r w:rsidR="005B7F06" w:rsidRPr="001F4CC2">
          <w:rPr>
            <w:rFonts w:ascii="Times New Roman" w:hAnsi="Times New Roman" w:cs="Times New Roman"/>
            <w:color w:val="000000" w:themeColor="text1"/>
            <w:sz w:val="24"/>
            <w:szCs w:val="24"/>
          </w:rPr>
          <w:t xml:space="preserve"> a kod na listingu 2</w:t>
        </w:r>
        <w:r w:rsidR="00184E3B" w:rsidRPr="001F4CC2">
          <w:rPr>
            <w:rFonts w:ascii="Times New Roman" w:hAnsi="Times New Roman" w:cs="Times New Roman"/>
            <w:color w:val="000000" w:themeColor="text1"/>
            <w:sz w:val="24"/>
            <w:szCs w:val="24"/>
          </w:rPr>
          <w:t>.</w:t>
        </w:r>
      </w:ins>
    </w:p>
    <w:p w14:paraId="7D771AA6" w14:textId="77777777" w:rsidR="001E75F8" w:rsidRDefault="002502DA" w:rsidP="007531E6">
      <w:pPr>
        <w:keepNext/>
        <w:spacing w:before="30" w:line="360" w:lineRule="auto"/>
        <w:jc w:val="center"/>
        <w:rPr>
          <w:del w:id="1408" w:author="wersja poprawiona" w:date="2023-04-03T01:59:00Z"/>
        </w:rPr>
      </w:pPr>
      <w:del w:id="1409" w:author="wersja poprawiona" w:date="2023-04-03T01:59:00Z">
        <w:r>
          <w:rPr>
            <w:noProof/>
          </w:rPr>
          <w:lastRenderedPageBreak/>
          <w:drawing>
            <wp:inline distT="0" distB="0" distL="0" distR="0" wp14:anchorId="5D464000" wp14:editId="6B1216D7">
              <wp:extent cx="4901610" cy="7852664"/>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127" cy="7903156"/>
                      </a:xfrm>
                      <a:prstGeom prst="rect">
                        <a:avLst/>
                      </a:prstGeom>
                      <a:noFill/>
                      <a:ln>
                        <a:noFill/>
                      </a:ln>
                    </pic:spPr>
                  </pic:pic>
                </a:graphicData>
              </a:graphic>
            </wp:inline>
          </w:drawing>
        </w:r>
      </w:del>
    </w:p>
    <w:p w14:paraId="30791B99" w14:textId="3FAC1978" w:rsidR="00640518" w:rsidRPr="001F4CC2" w:rsidRDefault="00640518" w:rsidP="00640518">
      <w:pPr>
        <w:keepNext/>
        <w:spacing w:before="30" w:line="360" w:lineRule="auto"/>
        <w:rPr>
          <w:ins w:id="1410" w:author="wersja poprawiona" w:date="2023-04-03T01:59:00Z"/>
          <w:color w:val="000000" w:themeColor="text1"/>
        </w:rPr>
      </w:pPr>
    </w:p>
    <w:p w14:paraId="526C9949" w14:textId="6190E35F" w:rsidR="001E75F8" w:rsidRPr="001F4CC2" w:rsidRDefault="002502DA" w:rsidP="007531E6">
      <w:pPr>
        <w:keepNext/>
        <w:spacing w:before="30" w:line="360" w:lineRule="auto"/>
        <w:jc w:val="center"/>
        <w:rPr>
          <w:ins w:id="1411" w:author="wersja poprawiona" w:date="2023-04-03T01:59:00Z"/>
          <w:color w:val="000000" w:themeColor="text1"/>
        </w:rPr>
      </w:pPr>
      <w:ins w:id="1412" w:author="wersja poprawiona" w:date="2023-04-03T01:59:00Z">
        <w:r w:rsidRPr="001F4CC2">
          <w:rPr>
            <w:noProof/>
            <w:color w:val="000000" w:themeColor="text1"/>
          </w:rPr>
          <w:lastRenderedPageBreak/>
          <w:drawing>
            <wp:inline distT="0" distB="0" distL="0" distR="0" wp14:anchorId="19980714" wp14:editId="0B761062">
              <wp:extent cx="3051958" cy="488941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1111" cy="5000200"/>
                      </a:xfrm>
                      <a:prstGeom prst="rect">
                        <a:avLst/>
                      </a:prstGeom>
                      <a:noFill/>
                      <a:ln>
                        <a:noFill/>
                      </a:ln>
                    </pic:spPr>
                  </pic:pic>
                </a:graphicData>
              </a:graphic>
            </wp:inline>
          </w:drawing>
        </w:r>
      </w:ins>
    </w:p>
    <w:p w14:paraId="7E6C3408" w14:textId="300323F4" w:rsidR="00241112" w:rsidRPr="001F4CC2" w:rsidRDefault="001E75F8" w:rsidP="001E75F8">
      <w:pPr>
        <w:pStyle w:val="Legenda"/>
        <w:jc w:val="center"/>
        <w:rPr>
          <w:rFonts w:ascii="Times New Roman" w:hAnsi="Times New Roman"/>
          <w:color w:val="000000" w:themeColor="text1"/>
          <w:sz w:val="24"/>
          <w:rPrChange w:id="1413" w:author="wersja poprawiona" w:date="2023-04-03T01:59:00Z">
            <w:rPr>
              <w:rFonts w:ascii="Times New Roman" w:hAnsi="Times New Roman"/>
              <w:sz w:val="24"/>
            </w:rPr>
          </w:rPrChange>
        </w:rPr>
      </w:pPr>
      <w:r w:rsidRPr="001F4CC2">
        <w:rPr>
          <w:color w:val="000000" w:themeColor="text1"/>
          <w:rPrChange w:id="1414" w:author="wersja poprawiona" w:date="2023-04-03T01:59:00Z">
            <w:rPr/>
          </w:rPrChange>
        </w:rPr>
        <w:t xml:space="preserve">Rys. </w:t>
      </w:r>
      <w:r w:rsidR="00C50C6E" w:rsidRPr="001F4CC2">
        <w:rPr>
          <w:color w:val="000000" w:themeColor="text1"/>
          <w:rPrChange w:id="1415" w:author="wersja poprawiona" w:date="2023-04-03T01:59:00Z">
            <w:rPr/>
          </w:rPrChange>
        </w:rPr>
        <w:t>5.</w:t>
      </w:r>
      <w:del w:id="1416" w:author="wersja poprawiona" w:date="2023-04-03T01:59:00Z">
        <w:r w:rsidR="00C50C6E">
          <w:delText>3.2.1.3</w:delText>
        </w:r>
      </w:del>
      <w:ins w:id="1417" w:author="wersja poprawiona" w:date="2023-04-03T01:59:00Z">
        <w:r w:rsidR="00184E3B" w:rsidRPr="001F4CC2">
          <w:rPr>
            <w:color w:val="000000" w:themeColor="text1"/>
          </w:rPr>
          <w:t>25</w:t>
        </w:r>
      </w:ins>
      <w:r w:rsidR="00C50C6E" w:rsidRPr="001F4CC2">
        <w:rPr>
          <w:color w:val="000000" w:themeColor="text1"/>
          <w:rPrChange w:id="1418" w:author="wersja poprawiona" w:date="2023-04-03T01:59:00Z">
            <w:rPr/>
          </w:rPrChange>
        </w:rPr>
        <w:t>. Schemat blokowy procedur pierwszego rdzenia</w:t>
      </w:r>
    </w:p>
    <w:p w14:paraId="03870636" w14:textId="77777777" w:rsidR="00C50C6E" w:rsidRDefault="000B71CB" w:rsidP="00C50C6E">
      <w:pPr>
        <w:rPr>
          <w:del w:id="1419" w:author="wersja poprawiona" w:date="2023-04-03T01:59:00Z"/>
          <w:rFonts w:ascii="Times New Roman" w:hAnsi="Times New Roman" w:cs="Times New Roman"/>
          <w:sz w:val="24"/>
          <w:szCs w:val="24"/>
        </w:rPr>
      </w:pPr>
      <w:del w:id="1420" w:author="wersja poprawiona" w:date="2023-04-03T01:59:00Z">
        <w:r>
          <w:rPr>
            <w:rFonts w:ascii="Times New Roman" w:hAnsi="Times New Roman" w:cs="Times New Roman"/>
            <w:sz w:val="24"/>
            <w:szCs w:val="24"/>
          </w:rPr>
          <w:br w:type="page"/>
        </w:r>
      </w:del>
    </w:p>
    <w:p w14:paraId="6E05EC6D" w14:textId="77777777" w:rsidR="00C50C6E" w:rsidRDefault="00445836" w:rsidP="00C50C6E">
      <w:pPr>
        <w:keepNext/>
        <w:jc w:val="center"/>
        <w:rPr>
          <w:del w:id="1421" w:author="wersja poprawiona" w:date="2023-04-03T01:59:00Z"/>
        </w:rPr>
      </w:pPr>
      <w:del w:id="1422" w:author="wersja poprawiona" w:date="2023-04-03T01:59:00Z">
        <w:r>
          <w:rPr>
            <w:noProof/>
          </w:rPr>
          <w:lastRenderedPageBreak/>
          <w:drawing>
            <wp:inline distT="0" distB="0" distL="0" distR="0" wp14:anchorId="744C153E" wp14:editId="25D7F146">
              <wp:extent cx="5762625" cy="6847205"/>
              <wp:effectExtent l="0" t="0" r="9525"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6847205"/>
                      </a:xfrm>
                      <a:prstGeom prst="rect">
                        <a:avLst/>
                      </a:prstGeom>
                      <a:noFill/>
                      <a:ln>
                        <a:noFill/>
                      </a:ln>
                    </pic:spPr>
                  </pic:pic>
                </a:graphicData>
              </a:graphic>
            </wp:inline>
          </w:drawing>
        </w:r>
      </w:del>
    </w:p>
    <w:p w14:paraId="2831BF21" w14:textId="77777777" w:rsidR="004E787C" w:rsidRPr="001F4CC2" w:rsidRDefault="001E75F8" w:rsidP="00D47AEC">
      <w:pPr>
        <w:pStyle w:val="Legenda"/>
        <w:keepNext/>
        <w:rPr>
          <w:moveFrom w:id="1423" w:author="wersja poprawiona" w:date="2023-04-03T01:59:00Z"/>
          <w:color w:val="000000" w:themeColor="text1"/>
          <w:rPrChange w:id="1424" w:author="wersja poprawiona" w:date="2023-04-03T01:59:00Z">
            <w:rPr>
              <w:moveFrom w:id="1425" w:author="wersja poprawiona" w:date="2023-04-03T01:59:00Z"/>
              <w:rFonts w:ascii="Times New Roman" w:hAnsi="Times New Roman"/>
              <w:sz w:val="24"/>
            </w:rPr>
          </w:rPrChange>
        </w:rPr>
        <w:pPrChange w:id="1426" w:author="wersja poprawiona" w:date="2023-04-03T01:59:00Z">
          <w:pPr>
            <w:pStyle w:val="Legenda"/>
            <w:jc w:val="center"/>
          </w:pPr>
        </w:pPrChange>
      </w:pPr>
      <w:moveFromRangeStart w:id="1427" w:author="wersja poprawiona" w:date="2023-04-03T01:59:00Z" w:name="move131379563"/>
      <w:moveFrom w:id="1428" w:author="wersja poprawiona" w:date="2023-04-03T01:59:00Z">
        <w:r w:rsidRPr="001F4CC2">
          <w:rPr>
            <w:color w:val="000000" w:themeColor="text1"/>
            <w:rPrChange w:id="1429" w:author="wersja poprawiona" w:date="2023-04-03T01:59:00Z">
              <w:rPr/>
            </w:rPrChange>
          </w:rPr>
          <w:t xml:space="preserve">Rys. </w:t>
        </w:r>
      </w:moveFrom>
      <w:moveFromRangeEnd w:id="1427"/>
      <w:del w:id="1430" w:author="wersja poprawiona" w:date="2023-04-03T01:59:00Z">
        <w:r w:rsidR="00C50C6E">
          <w:delText>5.3.2.1.4</w:delText>
        </w:r>
      </w:del>
      <w:moveFromRangeStart w:id="1431" w:author="wersja poprawiona" w:date="2023-04-03T01:59:00Z" w:name="move131379568"/>
      <w:moveFrom w:id="1432" w:author="wersja poprawiona" w:date="2023-04-03T01:59:00Z">
        <w:r w:rsidR="000E3C28" w:rsidRPr="001F4CC2">
          <w:rPr>
            <w:color w:val="000000" w:themeColor="text1"/>
            <w:rPrChange w:id="1433" w:author="wersja poprawiona" w:date="2023-04-03T01:59:00Z">
              <w:rPr/>
            </w:rPrChange>
          </w:rPr>
          <w:t>.</w:t>
        </w:r>
        <w:r w:rsidR="00801BA9" w:rsidRPr="001F4CC2">
          <w:rPr>
            <w:color w:val="000000" w:themeColor="text1"/>
            <w:rPrChange w:id="1434" w:author="wersja poprawiona" w:date="2023-04-03T01:59:00Z">
              <w:rPr/>
            </w:rPrChange>
          </w:rPr>
          <w:t xml:space="preserve"> Kod procedury obsługującej połączenie z Wi-Fi</w:t>
        </w:r>
      </w:moveFrom>
    </w:p>
    <w:moveFromRangeEnd w:id="1431"/>
    <w:p w14:paraId="6A9FAE40" w14:textId="5DF9F6A5" w:rsidR="00D47AEC" w:rsidRPr="001F4CC2" w:rsidRDefault="00A02346" w:rsidP="00D47AEC">
      <w:pPr>
        <w:spacing w:before="30" w:line="360" w:lineRule="auto"/>
        <w:ind w:firstLine="708"/>
        <w:jc w:val="both"/>
        <w:rPr>
          <w:rFonts w:ascii="Times New Roman" w:hAnsi="Times New Roman"/>
          <w:color w:val="000000" w:themeColor="text1"/>
          <w:sz w:val="24"/>
          <w:rPrChange w:id="1435" w:author="wersja poprawiona" w:date="2023-04-03T01:59:00Z">
            <w:rPr>
              <w:rFonts w:ascii="Times New Roman" w:hAnsi="Times New Roman"/>
              <w:sz w:val="24"/>
            </w:rPr>
          </w:rPrChange>
        </w:rPr>
        <w:pPrChange w:id="1436" w:author="wersja poprawiona" w:date="2023-04-03T01:59:00Z">
          <w:pPr>
            <w:spacing w:before="30" w:line="360" w:lineRule="auto"/>
          </w:pPr>
        </w:pPrChange>
      </w:pPr>
      <w:del w:id="1437" w:author="wersja poprawiona" w:date="2023-04-03T01:59:00Z">
        <w:r>
          <w:rPr>
            <w:rFonts w:ascii="Times New Roman" w:hAnsi="Times New Roman" w:cs="Times New Roman"/>
            <w:sz w:val="24"/>
            <w:szCs w:val="24"/>
          </w:rPr>
          <w:tab/>
        </w:r>
      </w:del>
    </w:p>
    <w:p w14:paraId="7339E1C9" w14:textId="5977FBBF" w:rsidR="005B7F06" w:rsidRPr="001F4CC2" w:rsidRDefault="00D47AEC" w:rsidP="005B7F06">
      <w:pPr>
        <w:spacing w:before="30" w:line="360" w:lineRule="auto"/>
        <w:ind w:firstLine="708"/>
        <w:jc w:val="both"/>
        <w:rPr>
          <w:rFonts w:ascii="Times New Roman" w:hAnsi="Times New Roman"/>
          <w:color w:val="000000" w:themeColor="text1"/>
          <w:sz w:val="24"/>
          <w:rPrChange w:id="1438" w:author="wersja poprawiona" w:date="2023-04-03T01:59:00Z">
            <w:rPr>
              <w:rFonts w:ascii="Times New Roman" w:hAnsi="Times New Roman"/>
              <w:sz w:val="24"/>
            </w:rPr>
          </w:rPrChange>
        </w:rPr>
        <w:pPrChange w:id="1439" w:author="wersja poprawiona" w:date="2023-04-03T01:59:00Z">
          <w:pPr>
            <w:spacing w:before="30" w:line="360" w:lineRule="auto"/>
            <w:jc w:val="both"/>
          </w:pPr>
        </w:pPrChange>
      </w:pPr>
      <w:r w:rsidRPr="001F4CC2">
        <w:rPr>
          <w:rFonts w:ascii="Times New Roman" w:hAnsi="Times New Roman"/>
          <w:color w:val="000000" w:themeColor="text1"/>
          <w:sz w:val="24"/>
          <w:rPrChange w:id="1440" w:author="wersja poprawiona" w:date="2023-04-03T01:59:00Z">
            <w:rPr>
              <w:rFonts w:ascii="Times New Roman" w:hAnsi="Times New Roman"/>
              <w:sz w:val="24"/>
            </w:rPr>
          </w:rPrChange>
        </w:rPr>
        <w:t xml:space="preserve">Przy starcie urządzenia podejmowana jest próba podłączenia do Wi-Fi, jeśli się powiedzie procedura wchodzi w stan monitorowania stanu połączenia w stałych interwałach. W przypadku zerwania komunikacji z siecią bezprzewodową następuje próba ponownego połączenia. </w:t>
      </w:r>
      <w:r w:rsidR="005B7F06" w:rsidRPr="001F4CC2">
        <w:rPr>
          <w:rFonts w:ascii="Times New Roman" w:hAnsi="Times New Roman"/>
          <w:color w:val="000000" w:themeColor="text1"/>
          <w:sz w:val="24"/>
          <w:rPrChange w:id="1441" w:author="wersja poprawiona" w:date="2023-04-03T01:59:00Z">
            <w:rPr>
              <w:rFonts w:ascii="Times New Roman" w:hAnsi="Times New Roman"/>
              <w:sz w:val="24"/>
            </w:rPr>
          </w:rPrChange>
        </w:rPr>
        <w:t xml:space="preserve">Urządzenie pozostaje w tym stanie, dopóki nie zostanie przywrócone połączenie, następnie </w:t>
      </w:r>
      <w:del w:id="1442" w:author="wersja poprawiona" w:date="2023-04-03T01:59:00Z">
        <w:r w:rsidR="00380E9F">
          <w:rPr>
            <w:rFonts w:ascii="Times New Roman" w:hAnsi="Times New Roman" w:cs="Times New Roman"/>
            <w:sz w:val="24"/>
            <w:szCs w:val="24"/>
          </w:rPr>
          <w:delText>przechodzi w tryb</w:delText>
        </w:r>
      </w:del>
      <w:ins w:id="1443" w:author="wersja poprawiona" w:date="2023-04-03T01:59:00Z">
        <w:r w:rsidR="005B7F06" w:rsidRPr="001F4CC2">
          <w:rPr>
            <w:rFonts w:ascii="Times New Roman" w:hAnsi="Times New Roman" w:cs="Times New Roman"/>
            <w:color w:val="000000" w:themeColor="text1"/>
            <w:sz w:val="24"/>
            <w:szCs w:val="24"/>
          </w:rPr>
          <w:t>wraca do trybu</w:t>
        </w:r>
      </w:ins>
      <w:r w:rsidR="005B7F06" w:rsidRPr="001F4CC2">
        <w:rPr>
          <w:rFonts w:ascii="Times New Roman" w:hAnsi="Times New Roman"/>
          <w:color w:val="000000" w:themeColor="text1"/>
          <w:sz w:val="24"/>
          <w:rPrChange w:id="1444" w:author="wersja poprawiona" w:date="2023-04-03T01:59:00Z">
            <w:rPr>
              <w:rFonts w:ascii="Times New Roman" w:hAnsi="Times New Roman"/>
              <w:sz w:val="24"/>
            </w:rPr>
          </w:rPrChange>
        </w:rPr>
        <w:t xml:space="preserve"> monitorowania</w:t>
      </w:r>
      <w:ins w:id="1445" w:author="wersja poprawiona" w:date="2023-04-03T01:59:00Z">
        <w:r w:rsidR="005B7F06" w:rsidRPr="001F4CC2">
          <w:rPr>
            <w:rFonts w:ascii="Times New Roman" w:hAnsi="Times New Roman" w:cs="Times New Roman"/>
            <w:color w:val="000000" w:themeColor="text1"/>
            <w:sz w:val="24"/>
            <w:szCs w:val="24"/>
          </w:rPr>
          <w:t xml:space="preserve"> połączenia</w:t>
        </w:r>
      </w:ins>
      <w:r w:rsidR="005B7F06" w:rsidRPr="001F4CC2">
        <w:rPr>
          <w:rFonts w:ascii="Times New Roman" w:hAnsi="Times New Roman"/>
          <w:color w:val="000000" w:themeColor="text1"/>
          <w:sz w:val="24"/>
          <w:rPrChange w:id="1446" w:author="wersja poprawiona" w:date="2023-04-03T01:59:00Z">
            <w:rPr>
              <w:rFonts w:ascii="Times New Roman" w:hAnsi="Times New Roman"/>
              <w:sz w:val="24"/>
            </w:rPr>
          </w:rPrChange>
        </w:rPr>
        <w:t>.</w:t>
      </w:r>
    </w:p>
    <w:p w14:paraId="7CDAE50B" w14:textId="0E97D52F" w:rsidR="005B7F06" w:rsidRPr="001F4CC2" w:rsidRDefault="005B7F06" w:rsidP="00D47AEC">
      <w:pPr>
        <w:spacing w:before="30" w:line="360" w:lineRule="auto"/>
        <w:ind w:firstLine="708"/>
        <w:jc w:val="both"/>
        <w:rPr>
          <w:ins w:id="1447" w:author="wersja poprawiona" w:date="2023-04-03T01:59:00Z"/>
          <w:rFonts w:ascii="Times New Roman" w:hAnsi="Times New Roman" w:cs="Times New Roman"/>
          <w:color w:val="000000" w:themeColor="text1"/>
          <w:sz w:val="24"/>
          <w:szCs w:val="24"/>
        </w:rPr>
      </w:pPr>
    </w:p>
    <w:p w14:paraId="60AA5291" w14:textId="7EB82979" w:rsidR="004E787C" w:rsidRPr="001F4CC2" w:rsidRDefault="004E787C" w:rsidP="00D47AEC">
      <w:pPr>
        <w:pStyle w:val="Legenda"/>
        <w:keepNext/>
        <w:rPr>
          <w:moveTo w:id="1448" w:author="wersja poprawiona" w:date="2023-04-03T01:59:00Z"/>
          <w:color w:val="000000" w:themeColor="text1"/>
          <w:rPrChange w:id="1449" w:author="wersja poprawiona" w:date="2023-04-03T01:59:00Z">
            <w:rPr>
              <w:moveTo w:id="1450" w:author="wersja poprawiona" w:date="2023-04-03T01:59:00Z"/>
              <w:rFonts w:ascii="Times New Roman" w:hAnsi="Times New Roman"/>
              <w:sz w:val="24"/>
            </w:rPr>
          </w:rPrChange>
        </w:rPr>
        <w:pPrChange w:id="1451" w:author="wersja poprawiona" w:date="2023-04-03T01:59:00Z">
          <w:pPr>
            <w:pStyle w:val="Legenda"/>
            <w:jc w:val="center"/>
          </w:pPr>
        </w:pPrChange>
      </w:pPr>
      <w:ins w:id="1452" w:author="wersja poprawiona" w:date="2023-04-03T01:59:00Z">
        <w:r w:rsidRPr="001F4CC2">
          <w:rPr>
            <w:color w:val="000000" w:themeColor="text1"/>
          </w:rPr>
          <w:lastRenderedPageBreak/>
          <w:t xml:space="preserve">Listing </w:t>
        </w:r>
        <w:r w:rsidR="00184E3B" w:rsidRPr="001F4CC2">
          <w:rPr>
            <w:color w:val="000000" w:themeColor="text1"/>
          </w:rPr>
          <w:t>2</w:t>
        </w:r>
      </w:ins>
      <w:moveToRangeStart w:id="1453" w:author="wersja poprawiona" w:date="2023-04-03T01:59:00Z" w:name="move131379568"/>
      <w:moveTo w:id="1454" w:author="wersja poprawiona" w:date="2023-04-03T01:59:00Z">
        <w:r w:rsidR="000E3C28" w:rsidRPr="001F4CC2">
          <w:rPr>
            <w:color w:val="000000" w:themeColor="text1"/>
            <w:rPrChange w:id="1455" w:author="wersja poprawiona" w:date="2023-04-03T01:59:00Z">
              <w:rPr/>
            </w:rPrChange>
          </w:rPr>
          <w:t>.</w:t>
        </w:r>
        <w:r w:rsidR="00801BA9" w:rsidRPr="001F4CC2">
          <w:rPr>
            <w:color w:val="000000" w:themeColor="text1"/>
            <w:rPrChange w:id="1456" w:author="wersja poprawiona" w:date="2023-04-03T01:59:00Z">
              <w:rPr/>
            </w:rPrChange>
          </w:rPr>
          <w:t xml:space="preserve"> Kod procedury obsługującej połączenie z Wi-Fi</w:t>
        </w:r>
      </w:moveTo>
    </w:p>
    <w:moveToRangeEnd w:id="1453"/>
    <w:p w14:paraId="6B01A620" w14:textId="77777777" w:rsidR="001E75F8" w:rsidRDefault="002502DA" w:rsidP="00E303CB">
      <w:pPr>
        <w:keepNext/>
        <w:spacing w:before="30" w:line="360" w:lineRule="auto"/>
        <w:jc w:val="center"/>
        <w:rPr>
          <w:del w:id="1457" w:author="wersja poprawiona" w:date="2023-04-03T01:59:00Z"/>
        </w:rPr>
      </w:pPr>
      <w:del w:id="1458" w:author="wersja poprawiona" w:date="2023-04-03T01:59:00Z">
        <w:r>
          <w:rPr>
            <w:rFonts w:ascii="Times New Roman" w:hAnsi="Times New Roman" w:cs="Times New Roman"/>
            <w:noProof/>
            <w:sz w:val="24"/>
            <w:szCs w:val="24"/>
          </w:rPr>
          <w:drawing>
            <wp:inline distT="0" distB="0" distL="0" distR="0" wp14:anchorId="394F0E5D" wp14:editId="28E6DFA0">
              <wp:extent cx="5762625" cy="7181850"/>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del>
    </w:p>
    <w:p w14:paraId="1004D6FF" w14:textId="213F01DE" w:rsidR="005B7F06" w:rsidRPr="001F4CC2" w:rsidRDefault="00445836" w:rsidP="00D47AEC">
      <w:pPr>
        <w:keepNext/>
        <w:rPr>
          <w:ins w:id="1459" w:author="wersja poprawiona" w:date="2023-04-03T01:59:00Z"/>
          <w:color w:val="000000" w:themeColor="text1"/>
        </w:rPr>
      </w:pPr>
      <w:ins w:id="1460" w:author="wersja poprawiona" w:date="2023-04-03T01:59:00Z">
        <w:r w:rsidRPr="001F4CC2">
          <w:rPr>
            <w:noProof/>
            <w:color w:val="000000" w:themeColor="text1"/>
          </w:rPr>
          <w:lastRenderedPageBreak/>
          <w:drawing>
            <wp:inline distT="0" distB="0" distL="0" distR="0" wp14:anchorId="3FD88242" wp14:editId="07ADAB07">
              <wp:extent cx="3895106" cy="4628199"/>
              <wp:effectExtent l="0" t="0" r="0"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9684" cy="4669285"/>
                      </a:xfrm>
                      <a:prstGeom prst="rect">
                        <a:avLst/>
                      </a:prstGeom>
                      <a:noFill/>
                      <a:ln>
                        <a:noFill/>
                      </a:ln>
                    </pic:spPr>
                  </pic:pic>
                </a:graphicData>
              </a:graphic>
            </wp:inline>
          </w:drawing>
        </w:r>
      </w:ins>
    </w:p>
    <w:p w14:paraId="524499B9" w14:textId="77777777" w:rsidR="002502DA" w:rsidRPr="001F4CC2" w:rsidRDefault="001E75F8" w:rsidP="00E303CB">
      <w:pPr>
        <w:pStyle w:val="Legenda"/>
        <w:jc w:val="center"/>
        <w:rPr>
          <w:moveFrom w:id="1461" w:author="wersja poprawiona" w:date="2023-04-03T01:59:00Z"/>
          <w:rFonts w:ascii="Times New Roman" w:hAnsi="Times New Roman"/>
          <w:color w:val="000000" w:themeColor="text1"/>
          <w:sz w:val="24"/>
          <w:rPrChange w:id="1462" w:author="wersja poprawiona" w:date="2023-04-03T01:59:00Z">
            <w:rPr>
              <w:moveFrom w:id="1463" w:author="wersja poprawiona" w:date="2023-04-03T01:59:00Z"/>
              <w:rFonts w:ascii="Times New Roman" w:hAnsi="Times New Roman"/>
              <w:sz w:val="24"/>
            </w:rPr>
          </w:rPrChange>
        </w:rPr>
      </w:pPr>
      <w:moveFromRangeStart w:id="1464" w:author="wersja poprawiona" w:date="2023-04-03T01:59:00Z" w:name="move131379564"/>
      <w:moveFrom w:id="1465" w:author="wersja poprawiona" w:date="2023-04-03T01:59:00Z">
        <w:r w:rsidRPr="001F4CC2">
          <w:rPr>
            <w:color w:val="000000" w:themeColor="text1"/>
            <w:rPrChange w:id="1466" w:author="wersja poprawiona" w:date="2023-04-03T01:59:00Z">
              <w:rPr/>
            </w:rPrChange>
          </w:rPr>
          <w:t xml:space="preserve">Rys. </w:t>
        </w:r>
      </w:moveFrom>
      <w:moveFromRangeEnd w:id="1464"/>
      <w:del w:id="1467" w:author="wersja poprawiona" w:date="2023-04-03T01:59:00Z">
        <w:r w:rsidR="00E303CB">
          <w:delText>5.3.2.1.5</w:delText>
        </w:r>
      </w:del>
      <w:moveFromRangeStart w:id="1468" w:author="wersja poprawiona" w:date="2023-04-03T01:59:00Z" w:name="move131379569"/>
      <w:moveFrom w:id="1469" w:author="wersja poprawiona" w:date="2023-04-03T01:59:00Z">
        <w:r w:rsidR="00E303CB" w:rsidRPr="001F4CC2">
          <w:rPr>
            <w:color w:val="000000" w:themeColor="text1"/>
            <w:rPrChange w:id="1470" w:author="wersja poprawiona" w:date="2023-04-03T01:59:00Z">
              <w:rPr/>
            </w:rPrChange>
          </w:rPr>
          <w:t>. Schemat blokowy procedur działających na drugim rdzeniu</w:t>
        </w:r>
      </w:moveFrom>
    </w:p>
    <w:p w14:paraId="2CCA4053" w14:textId="77777777" w:rsidR="002502DA" w:rsidRPr="001F4CC2" w:rsidRDefault="002502DA" w:rsidP="00B7139F">
      <w:pPr>
        <w:spacing w:before="30" w:line="360" w:lineRule="auto"/>
        <w:ind w:firstLine="708"/>
        <w:rPr>
          <w:moveFrom w:id="1471" w:author="wersja poprawiona" w:date="2023-04-03T01:59:00Z"/>
          <w:rFonts w:ascii="Times New Roman" w:hAnsi="Times New Roman"/>
          <w:color w:val="000000" w:themeColor="text1"/>
          <w:sz w:val="24"/>
          <w:rPrChange w:id="1472" w:author="wersja poprawiona" w:date="2023-04-03T01:59:00Z">
            <w:rPr>
              <w:moveFrom w:id="1473" w:author="wersja poprawiona" w:date="2023-04-03T01:59:00Z"/>
              <w:rFonts w:ascii="Times New Roman" w:hAnsi="Times New Roman"/>
              <w:sz w:val="24"/>
            </w:rPr>
          </w:rPrChange>
        </w:rPr>
      </w:pPr>
    </w:p>
    <w:moveFromRangeEnd w:id="1468"/>
    <w:p w14:paraId="6E30DEDE" w14:textId="77777777" w:rsidR="00E303CB" w:rsidRDefault="00E303CB">
      <w:pPr>
        <w:rPr>
          <w:del w:id="1474" w:author="wersja poprawiona" w:date="2023-04-03T01:59:00Z"/>
          <w:rFonts w:ascii="Times New Roman" w:hAnsi="Times New Roman" w:cs="Times New Roman"/>
          <w:sz w:val="24"/>
          <w:szCs w:val="24"/>
        </w:rPr>
      </w:pPr>
      <w:del w:id="1475" w:author="wersja poprawiona" w:date="2023-04-03T01:59:00Z">
        <w:r>
          <w:rPr>
            <w:rFonts w:ascii="Times New Roman" w:hAnsi="Times New Roman" w:cs="Times New Roman"/>
            <w:sz w:val="24"/>
            <w:szCs w:val="24"/>
          </w:rPr>
          <w:br w:type="page"/>
        </w:r>
      </w:del>
    </w:p>
    <w:p w14:paraId="368B7F1A" w14:textId="66127C21" w:rsidR="005B7F06" w:rsidRPr="001F4CC2" w:rsidRDefault="005B7F06" w:rsidP="005B7F06">
      <w:pPr>
        <w:spacing w:before="30" w:line="360" w:lineRule="auto"/>
        <w:ind w:firstLine="708"/>
        <w:jc w:val="both"/>
        <w:rPr>
          <w:rFonts w:ascii="Times New Roman" w:hAnsi="Times New Roman"/>
          <w:color w:val="000000" w:themeColor="text1"/>
          <w:sz w:val="24"/>
          <w:rPrChange w:id="147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477" w:author="wersja poprawiona" w:date="2023-04-03T01:59:00Z">
            <w:rPr>
              <w:rFonts w:ascii="Times New Roman" w:hAnsi="Times New Roman"/>
              <w:sz w:val="24"/>
            </w:rPr>
          </w:rPrChange>
        </w:rPr>
        <w:lastRenderedPageBreak/>
        <w:t>Drugi rdzeń obsługuje przedstawione na schemacie blokowym</w:t>
      </w:r>
      <w:r w:rsidR="002550CA" w:rsidRPr="001F4CC2">
        <w:rPr>
          <w:rFonts w:ascii="Times New Roman" w:hAnsi="Times New Roman"/>
          <w:color w:val="000000" w:themeColor="text1"/>
          <w:sz w:val="24"/>
          <w:rPrChange w:id="1478" w:author="wersja poprawiona" w:date="2023-04-03T01:59:00Z">
            <w:rPr>
              <w:rFonts w:ascii="Times New Roman" w:hAnsi="Times New Roman"/>
              <w:sz w:val="24"/>
            </w:rPr>
          </w:rPrChange>
        </w:rPr>
        <w:t xml:space="preserve"> </w:t>
      </w:r>
      <w:ins w:id="1479" w:author="wersja poprawiona" w:date="2023-04-03T01:59:00Z">
        <w:r w:rsidR="002550CA" w:rsidRPr="001F4CC2">
          <w:rPr>
            <w:rFonts w:ascii="Times New Roman" w:hAnsi="Times New Roman" w:cs="Times New Roman"/>
            <w:color w:val="000000" w:themeColor="text1"/>
            <w:sz w:val="24"/>
            <w:szCs w:val="24"/>
          </w:rPr>
          <w:t>na Rys. 5.</w:t>
        </w:r>
        <w:r w:rsidR="00184E3B" w:rsidRPr="001F4CC2">
          <w:rPr>
            <w:rFonts w:ascii="Times New Roman" w:hAnsi="Times New Roman" w:cs="Times New Roman"/>
            <w:color w:val="000000" w:themeColor="text1"/>
            <w:sz w:val="24"/>
            <w:szCs w:val="24"/>
          </w:rPr>
          <w:t xml:space="preserve">26 </w:t>
        </w:r>
      </w:ins>
      <w:r w:rsidRPr="001F4CC2">
        <w:rPr>
          <w:rFonts w:ascii="Times New Roman" w:hAnsi="Times New Roman"/>
          <w:color w:val="000000" w:themeColor="text1"/>
          <w:sz w:val="24"/>
          <w:rPrChange w:id="1480" w:author="wersja poprawiona" w:date="2023-04-03T01:59:00Z">
            <w:rPr>
              <w:rFonts w:ascii="Times New Roman" w:hAnsi="Times New Roman"/>
              <w:sz w:val="24"/>
            </w:rPr>
          </w:rPrChange>
        </w:rPr>
        <w:t>procedury</w:t>
      </w:r>
      <w:r w:rsidR="0092022A" w:rsidRPr="001F4CC2">
        <w:rPr>
          <w:rFonts w:ascii="Times New Roman" w:hAnsi="Times New Roman"/>
          <w:color w:val="000000" w:themeColor="text1"/>
          <w:sz w:val="24"/>
          <w:rPrChange w:id="1481" w:author="wersja poprawiona" w:date="2023-04-03T01:59:00Z">
            <w:rPr>
              <w:rFonts w:ascii="Times New Roman" w:hAnsi="Times New Roman"/>
              <w:sz w:val="24"/>
            </w:rPr>
          </w:rPrChange>
        </w:rPr>
        <w:t xml:space="preserve">. </w:t>
      </w:r>
      <w:r w:rsidRPr="001F4CC2">
        <w:rPr>
          <w:rFonts w:ascii="Times New Roman" w:hAnsi="Times New Roman"/>
          <w:color w:val="000000" w:themeColor="text1"/>
          <w:sz w:val="24"/>
          <w:rPrChange w:id="1482" w:author="wersja poprawiona" w:date="2023-04-03T01:59:00Z">
            <w:rPr>
              <w:rFonts w:ascii="Times New Roman" w:hAnsi="Times New Roman"/>
              <w:sz w:val="24"/>
            </w:rPr>
          </w:rPrChange>
        </w:rPr>
        <w:t>Wykonują się one cyklicznie i ich działanie jest zależne od funkcjonalności zaimplementowanej w pierwszym rdzeniu. W przypadku braku połączenia z siecią bezprzewodową nie zostaje podjęta próba przesłania ramki danych do serwera.</w:t>
      </w:r>
    </w:p>
    <w:p w14:paraId="4247F5BB" w14:textId="128C680D" w:rsidR="0092022A" w:rsidRPr="001F4CC2" w:rsidRDefault="005B7F06" w:rsidP="005B7F06">
      <w:pPr>
        <w:spacing w:before="30" w:line="360" w:lineRule="auto"/>
        <w:ind w:firstLine="708"/>
        <w:jc w:val="both"/>
        <w:rPr>
          <w:rFonts w:ascii="Times New Roman" w:hAnsi="Times New Roman"/>
          <w:color w:val="000000" w:themeColor="text1"/>
          <w:sz w:val="24"/>
          <w:rPrChange w:id="148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484" w:author="wersja poprawiona" w:date="2023-04-03T01:59:00Z">
            <w:rPr>
              <w:rFonts w:ascii="Times New Roman" w:hAnsi="Times New Roman"/>
              <w:sz w:val="24"/>
            </w:rPr>
          </w:rPrChange>
        </w:rPr>
        <w:t>Pomiary prowadzone są w przedstawionej</w:t>
      </w:r>
      <w:r w:rsidR="0092022A" w:rsidRPr="001F4CC2">
        <w:rPr>
          <w:rFonts w:ascii="Times New Roman" w:hAnsi="Times New Roman"/>
          <w:color w:val="000000" w:themeColor="text1"/>
          <w:sz w:val="24"/>
          <w:rPrChange w:id="1485" w:author="wersja poprawiona" w:date="2023-04-03T01:59:00Z">
            <w:rPr>
              <w:rFonts w:ascii="Times New Roman" w:hAnsi="Times New Roman"/>
              <w:sz w:val="24"/>
            </w:rPr>
          </w:rPrChange>
        </w:rPr>
        <w:t xml:space="preserve"> </w:t>
      </w:r>
      <w:ins w:id="1486" w:author="wersja poprawiona" w:date="2023-04-03T01:59:00Z">
        <w:r w:rsidR="0092022A" w:rsidRPr="001F4CC2">
          <w:rPr>
            <w:rFonts w:ascii="Times New Roman" w:hAnsi="Times New Roman" w:cs="Times New Roman"/>
            <w:color w:val="000000" w:themeColor="text1"/>
            <w:sz w:val="24"/>
            <w:szCs w:val="24"/>
          </w:rPr>
          <w:t xml:space="preserve">w </w:t>
        </w:r>
        <w:r w:rsidR="00184E3B" w:rsidRPr="001F4CC2">
          <w:rPr>
            <w:rFonts w:ascii="Times New Roman" w:hAnsi="Times New Roman" w:cs="Times New Roman"/>
            <w:color w:val="000000" w:themeColor="text1"/>
            <w:sz w:val="24"/>
            <w:szCs w:val="24"/>
          </w:rPr>
          <w:t>l</w:t>
        </w:r>
        <w:r w:rsidR="0092022A" w:rsidRPr="001F4CC2">
          <w:rPr>
            <w:rFonts w:ascii="Times New Roman" w:hAnsi="Times New Roman" w:cs="Times New Roman"/>
            <w:color w:val="000000" w:themeColor="text1"/>
            <w:sz w:val="24"/>
            <w:szCs w:val="24"/>
          </w:rPr>
          <w:t>isting</w:t>
        </w:r>
        <w:r w:rsidR="00184E3B" w:rsidRPr="001F4CC2">
          <w:rPr>
            <w:rFonts w:ascii="Times New Roman" w:hAnsi="Times New Roman" w:cs="Times New Roman"/>
            <w:color w:val="000000" w:themeColor="text1"/>
            <w:sz w:val="24"/>
            <w:szCs w:val="24"/>
          </w:rPr>
          <w:t>u 3</w:t>
        </w:r>
        <w:r w:rsidRPr="001F4CC2">
          <w:rPr>
            <w:rFonts w:ascii="Times New Roman" w:hAnsi="Times New Roman" w:cs="Times New Roman"/>
            <w:color w:val="000000" w:themeColor="text1"/>
            <w:sz w:val="24"/>
            <w:szCs w:val="24"/>
          </w:rPr>
          <w:t xml:space="preserve"> </w:t>
        </w:r>
      </w:ins>
      <w:r w:rsidRPr="001F4CC2">
        <w:rPr>
          <w:rFonts w:ascii="Times New Roman" w:hAnsi="Times New Roman"/>
          <w:color w:val="000000" w:themeColor="text1"/>
          <w:sz w:val="24"/>
          <w:rPrChange w:id="1487" w:author="wersja poprawiona" w:date="2023-04-03T01:59:00Z">
            <w:rPr>
              <w:rFonts w:ascii="Times New Roman" w:hAnsi="Times New Roman"/>
              <w:sz w:val="24"/>
            </w:rPr>
          </w:rPrChange>
        </w:rPr>
        <w:t xml:space="preserve">funkcji. Zbiera ona wyniki z czujnika SHT30 oraz odczytuje i </w:t>
      </w:r>
      <w:del w:id="1488" w:author="wersja poprawiona" w:date="2023-04-03T01:59:00Z">
        <w:r w:rsidR="00241112">
          <w:rPr>
            <w:rFonts w:ascii="Times New Roman" w:hAnsi="Times New Roman" w:cs="Times New Roman"/>
            <w:sz w:val="24"/>
            <w:szCs w:val="24"/>
          </w:rPr>
          <w:delText>przelicza</w:delText>
        </w:r>
      </w:del>
      <w:ins w:id="1489" w:author="wersja poprawiona" w:date="2023-04-03T01:59:00Z">
        <w:r w:rsidR="004825DA" w:rsidRPr="001F4CC2">
          <w:rPr>
            <w:rFonts w:ascii="Times New Roman" w:hAnsi="Times New Roman" w:cs="Times New Roman"/>
            <w:color w:val="000000" w:themeColor="text1"/>
            <w:sz w:val="24"/>
            <w:szCs w:val="24"/>
          </w:rPr>
          <w:t>konwertuje</w:t>
        </w:r>
      </w:ins>
      <w:r w:rsidRPr="001F4CC2">
        <w:rPr>
          <w:rFonts w:ascii="Times New Roman" w:hAnsi="Times New Roman"/>
          <w:color w:val="000000" w:themeColor="text1"/>
          <w:sz w:val="24"/>
          <w:rPrChange w:id="1490" w:author="wersja poprawiona" w:date="2023-04-03T01:59:00Z">
            <w:rPr>
              <w:rFonts w:ascii="Times New Roman" w:hAnsi="Times New Roman"/>
              <w:sz w:val="24"/>
            </w:rPr>
          </w:rPrChange>
        </w:rPr>
        <w:t xml:space="preserve"> na wartości procentowe odczyty z pojemnościowego czujnika wilgotności gleby</w:t>
      </w:r>
      <w:del w:id="1491" w:author="wersja poprawiona" w:date="2023-04-03T01:59:00Z">
        <w:r w:rsidR="00241112">
          <w:rPr>
            <w:rFonts w:ascii="Times New Roman" w:hAnsi="Times New Roman" w:cs="Times New Roman"/>
            <w:sz w:val="24"/>
            <w:szCs w:val="24"/>
          </w:rPr>
          <w:delText>.</w:delText>
        </w:r>
      </w:del>
      <w:ins w:id="1492" w:author="wersja poprawiona" w:date="2023-04-03T01:59:00Z">
        <w:r w:rsidR="004825DA" w:rsidRPr="001F4CC2">
          <w:rPr>
            <w:rFonts w:ascii="Times New Roman" w:hAnsi="Times New Roman" w:cs="Times New Roman"/>
            <w:color w:val="000000" w:themeColor="text1"/>
            <w:sz w:val="24"/>
            <w:szCs w:val="24"/>
          </w:rPr>
          <w:t xml:space="preserve"> poprzez funkcję map, która mapuje oszacowany w sekcji </w:t>
        </w:r>
        <w:r w:rsidR="00490081" w:rsidRPr="001F4CC2">
          <w:rPr>
            <w:rFonts w:ascii="Times New Roman" w:hAnsi="Times New Roman" w:cs="Times New Roman"/>
            <w:color w:val="000000" w:themeColor="text1"/>
            <w:sz w:val="24"/>
            <w:szCs w:val="24"/>
          </w:rPr>
          <w:t xml:space="preserve">5.2.2 </w:t>
        </w:r>
        <w:r w:rsidR="004825DA" w:rsidRPr="001F4CC2">
          <w:rPr>
            <w:rFonts w:ascii="Times New Roman" w:hAnsi="Times New Roman" w:cs="Times New Roman"/>
            <w:color w:val="000000" w:themeColor="text1"/>
            <w:sz w:val="24"/>
            <w:szCs w:val="24"/>
          </w:rPr>
          <w:t>zakres pomiarowy na liczby z przedziału 0-100</w:t>
        </w:r>
        <w:r w:rsidRPr="001F4CC2">
          <w:rPr>
            <w:rFonts w:ascii="Times New Roman" w:hAnsi="Times New Roman" w:cs="Times New Roman"/>
            <w:color w:val="000000" w:themeColor="text1"/>
            <w:sz w:val="24"/>
            <w:szCs w:val="24"/>
          </w:rPr>
          <w:t>.</w:t>
        </w:r>
      </w:ins>
      <w:r w:rsidRPr="001F4CC2">
        <w:rPr>
          <w:rFonts w:ascii="Times New Roman" w:hAnsi="Times New Roman"/>
          <w:color w:val="000000" w:themeColor="text1"/>
          <w:sz w:val="24"/>
          <w:rPrChange w:id="1493" w:author="wersja poprawiona" w:date="2023-04-03T01:59:00Z">
            <w:rPr>
              <w:rFonts w:ascii="Times New Roman" w:hAnsi="Times New Roman"/>
              <w:sz w:val="24"/>
            </w:rPr>
          </w:rPrChange>
        </w:rPr>
        <w:t xml:space="preserve"> Dane te są wykorzystywane w wątku odpowiadającym za przesyłanie danych do serwera</w:t>
      </w:r>
      <w:ins w:id="1494" w:author="wersja poprawiona" w:date="2023-04-03T01:59:00Z">
        <w:r w:rsidR="0092022A" w:rsidRPr="001F4CC2">
          <w:rPr>
            <w:rFonts w:ascii="Times New Roman" w:hAnsi="Times New Roman" w:cs="Times New Roman"/>
            <w:color w:val="000000" w:themeColor="text1"/>
            <w:sz w:val="24"/>
            <w:szCs w:val="24"/>
          </w:rPr>
          <w:t xml:space="preserve">. </w:t>
        </w:r>
      </w:ins>
    </w:p>
    <w:p w14:paraId="2F8085CD" w14:textId="77777777" w:rsidR="001E75F8" w:rsidRDefault="00B54678" w:rsidP="001E75F8">
      <w:pPr>
        <w:keepNext/>
        <w:spacing w:before="30" w:line="360" w:lineRule="auto"/>
        <w:ind w:firstLine="708"/>
        <w:jc w:val="center"/>
        <w:rPr>
          <w:del w:id="1495" w:author="wersja poprawiona" w:date="2023-04-03T01:59:00Z"/>
        </w:rPr>
      </w:pPr>
      <w:del w:id="1496" w:author="wersja poprawiona" w:date="2023-04-03T01:59:00Z">
        <w:r>
          <w:rPr>
            <w:noProof/>
          </w:rPr>
          <w:drawing>
            <wp:inline distT="0" distB="0" distL="0" distR="0" wp14:anchorId="7099E375" wp14:editId="5AB80579">
              <wp:extent cx="2363793" cy="4857750"/>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del>
    </w:p>
    <w:p w14:paraId="5BDC8948" w14:textId="61F57965" w:rsidR="005B7F06" w:rsidRPr="001F4CC2" w:rsidRDefault="0092022A" w:rsidP="005B7F06">
      <w:pPr>
        <w:spacing w:before="30" w:line="360" w:lineRule="auto"/>
        <w:ind w:firstLine="708"/>
        <w:jc w:val="both"/>
        <w:rPr>
          <w:ins w:id="1497" w:author="wersja poprawiona" w:date="2023-04-03T01:59:00Z"/>
          <w:rFonts w:ascii="Times New Roman" w:hAnsi="Times New Roman" w:cs="Times New Roman"/>
          <w:color w:val="000000" w:themeColor="text1"/>
          <w:sz w:val="24"/>
          <w:szCs w:val="24"/>
        </w:rPr>
      </w:pPr>
      <w:ins w:id="1498" w:author="wersja poprawiona" w:date="2023-04-03T01:59:00Z">
        <w:r w:rsidRPr="001F4CC2">
          <w:rPr>
            <w:rFonts w:ascii="Times New Roman" w:hAnsi="Times New Roman" w:cs="Times New Roman"/>
            <w:color w:val="000000" w:themeColor="text1"/>
            <w:sz w:val="24"/>
            <w:szCs w:val="24"/>
          </w:rPr>
          <w:t xml:space="preserve">Na poziomie funkcji </w:t>
        </w:r>
        <w:proofErr w:type="spellStart"/>
        <w:r w:rsidRPr="001F4CC2">
          <w:rPr>
            <w:rFonts w:ascii="Times New Roman" w:hAnsi="Times New Roman" w:cs="Times New Roman"/>
            <w:color w:val="000000" w:themeColor="text1"/>
            <w:sz w:val="24"/>
            <w:szCs w:val="24"/>
          </w:rPr>
          <w:t>sensorOperator</w:t>
        </w:r>
        <w:proofErr w:type="spellEnd"/>
        <w:r w:rsidRPr="001F4CC2">
          <w:rPr>
            <w:rFonts w:ascii="Times New Roman" w:hAnsi="Times New Roman" w:cs="Times New Roman"/>
            <w:color w:val="000000" w:themeColor="text1"/>
            <w:sz w:val="24"/>
            <w:szCs w:val="24"/>
          </w:rPr>
          <w:t xml:space="preserve"> zostały wprowadzone zabezpieczenia przed przesyłaniem danych wynikających z błędów w działaniu czujników. Dla pomiarów parametrów powietrza </w:t>
        </w:r>
        <w:r w:rsidR="004825DA" w:rsidRPr="001F4CC2">
          <w:rPr>
            <w:rFonts w:ascii="Times New Roman" w:hAnsi="Times New Roman" w:cs="Times New Roman"/>
            <w:color w:val="000000" w:themeColor="text1"/>
            <w:sz w:val="24"/>
            <w:szCs w:val="24"/>
          </w:rPr>
          <w:t xml:space="preserve">zastosowana została funkcja </w:t>
        </w:r>
        <w:proofErr w:type="spellStart"/>
        <w:r w:rsidR="004825DA" w:rsidRPr="001F4CC2">
          <w:rPr>
            <w:rFonts w:ascii="Times New Roman" w:hAnsi="Times New Roman" w:cs="Times New Roman"/>
            <w:color w:val="000000" w:themeColor="text1"/>
            <w:sz w:val="24"/>
            <w:szCs w:val="24"/>
          </w:rPr>
          <w:t>isnan</w:t>
        </w:r>
        <w:proofErr w:type="spellEnd"/>
        <w:r w:rsidR="004825DA" w:rsidRPr="001F4CC2">
          <w:rPr>
            <w:rFonts w:ascii="Times New Roman" w:hAnsi="Times New Roman" w:cs="Times New Roman"/>
            <w:color w:val="000000" w:themeColor="text1"/>
            <w:sz w:val="24"/>
            <w:szCs w:val="24"/>
          </w:rPr>
          <w:t xml:space="preserve">, która sprawdza, czy argument jest liczbą. W przypadku wilgotności gleby rolę zabezpieczenia pełni </w:t>
        </w:r>
        <w:r w:rsidR="00082B3D" w:rsidRPr="001F4CC2">
          <w:rPr>
            <w:rFonts w:ascii="Times New Roman" w:hAnsi="Times New Roman" w:cs="Times New Roman"/>
            <w:color w:val="000000" w:themeColor="text1"/>
            <w:sz w:val="24"/>
            <w:szCs w:val="24"/>
          </w:rPr>
          <w:t>instrukcja warunkowa</w:t>
        </w:r>
        <w:r w:rsidR="004825DA" w:rsidRPr="001F4CC2">
          <w:rPr>
            <w:rFonts w:ascii="Times New Roman" w:hAnsi="Times New Roman" w:cs="Times New Roman"/>
            <w:color w:val="000000" w:themeColor="text1"/>
            <w:sz w:val="24"/>
            <w:szCs w:val="24"/>
          </w:rPr>
          <w:t>, która odfiltrowuje wyniki</w:t>
        </w:r>
        <w:r w:rsidR="00082B3D" w:rsidRPr="001F4CC2">
          <w:rPr>
            <w:rFonts w:ascii="Times New Roman" w:hAnsi="Times New Roman" w:cs="Times New Roman"/>
            <w:color w:val="000000" w:themeColor="text1"/>
            <w:sz w:val="24"/>
            <w:szCs w:val="24"/>
          </w:rPr>
          <w:t xml:space="preserve"> spoza oszacowanego zakresu.</w:t>
        </w:r>
      </w:ins>
    </w:p>
    <w:p w14:paraId="35AE4E5D" w14:textId="77777777" w:rsidR="001E75F8" w:rsidRPr="001F4CC2" w:rsidRDefault="002502DA" w:rsidP="00E303CB">
      <w:pPr>
        <w:keepNext/>
        <w:spacing w:before="30" w:line="360" w:lineRule="auto"/>
        <w:jc w:val="center"/>
        <w:rPr>
          <w:ins w:id="1499" w:author="wersja poprawiona" w:date="2023-04-03T01:59:00Z"/>
          <w:color w:val="000000" w:themeColor="text1"/>
        </w:rPr>
      </w:pPr>
      <w:ins w:id="1500"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6C27B475" wp14:editId="71429E58">
              <wp:extent cx="3443844" cy="4291997"/>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62294" cy="4314991"/>
                      </a:xfrm>
                      <a:prstGeom prst="rect">
                        <a:avLst/>
                      </a:prstGeom>
                      <a:noFill/>
                      <a:ln>
                        <a:noFill/>
                      </a:ln>
                    </pic:spPr>
                  </pic:pic>
                </a:graphicData>
              </a:graphic>
            </wp:inline>
          </w:drawing>
        </w:r>
      </w:ins>
    </w:p>
    <w:p w14:paraId="0B26E184" w14:textId="117E1D80" w:rsidR="002502DA" w:rsidRPr="001F4CC2" w:rsidRDefault="001E75F8" w:rsidP="00E303CB">
      <w:pPr>
        <w:pStyle w:val="Legenda"/>
        <w:jc w:val="center"/>
        <w:rPr>
          <w:moveTo w:id="1501" w:author="wersja poprawiona" w:date="2023-04-03T01:59:00Z"/>
          <w:rFonts w:ascii="Times New Roman" w:hAnsi="Times New Roman"/>
          <w:color w:val="000000" w:themeColor="text1"/>
          <w:sz w:val="24"/>
          <w:rPrChange w:id="1502" w:author="wersja poprawiona" w:date="2023-04-03T01:59:00Z">
            <w:rPr>
              <w:moveTo w:id="1503" w:author="wersja poprawiona" w:date="2023-04-03T01:59:00Z"/>
              <w:rFonts w:ascii="Times New Roman" w:hAnsi="Times New Roman"/>
              <w:sz w:val="24"/>
            </w:rPr>
          </w:rPrChange>
        </w:rPr>
      </w:pPr>
      <w:r w:rsidRPr="001F4CC2">
        <w:rPr>
          <w:color w:val="000000" w:themeColor="text1"/>
          <w:rPrChange w:id="1504" w:author="wersja poprawiona" w:date="2023-04-03T01:59:00Z">
            <w:rPr/>
          </w:rPrChange>
        </w:rPr>
        <w:t xml:space="preserve">Rys. </w:t>
      </w:r>
      <w:r w:rsidR="00E303CB" w:rsidRPr="001F4CC2">
        <w:rPr>
          <w:color w:val="000000" w:themeColor="text1"/>
          <w:rPrChange w:id="1505" w:author="wersja poprawiona" w:date="2023-04-03T01:59:00Z">
            <w:rPr/>
          </w:rPrChange>
        </w:rPr>
        <w:t>5.</w:t>
      </w:r>
      <w:ins w:id="1506" w:author="wersja poprawiona" w:date="2023-04-03T01:59:00Z">
        <w:r w:rsidR="00184E3B" w:rsidRPr="001F4CC2">
          <w:rPr>
            <w:color w:val="000000" w:themeColor="text1"/>
          </w:rPr>
          <w:t>26</w:t>
        </w:r>
      </w:ins>
      <w:moveToRangeStart w:id="1507" w:author="wersja poprawiona" w:date="2023-04-03T01:59:00Z" w:name="move131379569"/>
      <w:moveTo w:id="1508" w:author="wersja poprawiona" w:date="2023-04-03T01:59:00Z">
        <w:r w:rsidR="00E303CB" w:rsidRPr="001F4CC2">
          <w:rPr>
            <w:color w:val="000000" w:themeColor="text1"/>
            <w:rPrChange w:id="1509" w:author="wersja poprawiona" w:date="2023-04-03T01:59:00Z">
              <w:rPr/>
            </w:rPrChange>
          </w:rPr>
          <w:t>. Schemat blokowy procedur działających na drugim rdzeniu</w:t>
        </w:r>
      </w:moveTo>
    </w:p>
    <w:p w14:paraId="4C4BD05F" w14:textId="65A59AE4" w:rsidR="002502DA" w:rsidRPr="001F4CC2" w:rsidRDefault="002502DA" w:rsidP="00B7139F">
      <w:pPr>
        <w:spacing w:before="30" w:line="360" w:lineRule="auto"/>
        <w:ind w:firstLine="708"/>
        <w:rPr>
          <w:moveTo w:id="1510" w:author="wersja poprawiona" w:date="2023-04-03T01:59:00Z"/>
          <w:rFonts w:ascii="Times New Roman" w:hAnsi="Times New Roman"/>
          <w:color w:val="000000" w:themeColor="text1"/>
          <w:sz w:val="24"/>
          <w:rPrChange w:id="1511" w:author="wersja poprawiona" w:date="2023-04-03T01:59:00Z">
            <w:rPr>
              <w:moveTo w:id="1512" w:author="wersja poprawiona" w:date="2023-04-03T01:59:00Z"/>
              <w:rFonts w:ascii="Times New Roman" w:hAnsi="Times New Roman"/>
              <w:sz w:val="24"/>
            </w:rPr>
          </w:rPrChange>
        </w:rPr>
      </w:pPr>
    </w:p>
    <w:moveToRangeEnd w:id="1507"/>
    <w:p w14:paraId="620F3D16" w14:textId="60B6EA77" w:rsidR="00E303CB" w:rsidRPr="001F4CC2" w:rsidRDefault="00E303CB">
      <w:pPr>
        <w:rPr>
          <w:ins w:id="1513" w:author="wersja poprawiona" w:date="2023-04-03T01:59:00Z"/>
          <w:rFonts w:ascii="Times New Roman" w:hAnsi="Times New Roman" w:cs="Times New Roman"/>
          <w:color w:val="000000" w:themeColor="text1"/>
          <w:sz w:val="24"/>
          <w:szCs w:val="24"/>
        </w:rPr>
      </w:pPr>
      <w:del w:id="1514" w:author="wersja poprawiona" w:date="2023-04-03T01:59:00Z">
        <w:r>
          <w:delText>3.2.1.6</w:delText>
        </w:r>
      </w:del>
    </w:p>
    <w:p w14:paraId="1D0C1FA8" w14:textId="77777777" w:rsidR="001E75F8" w:rsidRPr="001F4CC2" w:rsidRDefault="00B54678" w:rsidP="001E75F8">
      <w:pPr>
        <w:keepNext/>
        <w:spacing w:before="30" w:line="360" w:lineRule="auto"/>
        <w:ind w:firstLine="708"/>
        <w:jc w:val="center"/>
        <w:rPr>
          <w:ins w:id="1515" w:author="wersja poprawiona" w:date="2023-04-03T01:59:00Z"/>
          <w:color w:val="000000" w:themeColor="text1"/>
        </w:rPr>
      </w:pPr>
      <w:ins w:id="1516" w:author="wersja poprawiona" w:date="2023-04-03T01:59:00Z">
        <w:r w:rsidRPr="001F4CC2">
          <w:rPr>
            <w:noProof/>
            <w:color w:val="000000" w:themeColor="text1"/>
          </w:rPr>
          <w:drawing>
            <wp:inline distT="0" distB="0" distL="0" distR="0" wp14:anchorId="3EE568B8" wp14:editId="676427E9">
              <wp:extent cx="1479550" cy="3040576"/>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02855" cy="3088470"/>
                      </a:xfrm>
                      <a:prstGeom prst="rect">
                        <a:avLst/>
                      </a:prstGeom>
                      <a:noFill/>
                      <a:ln>
                        <a:noFill/>
                      </a:ln>
                    </pic:spPr>
                  </pic:pic>
                </a:graphicData>
              </a:graphic>
            </wp:inline>
          </w:drawing>
        </w:r>
      </w:ins>
    </w:p>
    <w:p w14:paraId="0497B4DA" w14:textId="19C93222" w:rsidR="00241112" w:rsidRPr="001F4CC2" w:rsidRDefault="001E75F8" w:rsidP="001E75F8">
      <w:pPr>
        <w:pStyle w:val="Legenda"/>
        <w:jc w:val="center"/>
        <w:rPr>
          <w:rFonts w:ascii="Times New Roman" w:hAnsi="Times New Roman"/>
          <w:color w:val="000000" w:themeColor="text1"/>
          <w:sz w:val="24"/>
          <w:rPrChange w:id="1517" w:author="wersja poprawiona" w:date="2023-04-03T01:59:00Z">
            <w:rPr>
              <w:rFonts w:ascii="Times New Roman" w:hAnsi="Times New Roman"/>
              <w:sz w:val="24"/>
            </w:rPr>
          </w:rPrChange>
        </w:rPr>
      </w:pPr>
      <w:ins w:id="1518" w:author="wersja poprawiona" w:date="2023-04-03T01:59:00Z">
        <w:r w:rsidRPr="001F4CC2">
          <w:rPr>
            <w:color w:val="000000" w:themeColor="text1"/>
          </w:rPr>
          <w:t xml:space="preserve">Rys. </w:t>
        </w:r>
        <w:r w:rsidR="00E303CB" w:rsidRPr="001F4CC2">
          <w:rPr>
            <w:color w:val="000000" w:themeColor="text1"/>
          </w:rPr>
          <w:t>5.</w:t>
        </w:r>
        <w:r w:rsidR="00184E3B" w:rsidRPr="001F4CC2">
          <w:rPr>
            <w:color w:val="000000" w:themeColor="text1"/>
          </w:rPr>
          <w:t>27</w:t>
        </w:r>
      </w:ins>
      <w:r w:rsidR="00E303CB" w:rsidRPr="001F4CC2">
        <w:rPr>
          <w:color w:val="000000" w:themeColor="text1"/>
          <w:rPrChange w:id="1519" w:author="wersja poprawiona" w:date="2023-04-03T01:59:00Z">
            <w:rPr/>
          </w:rPrChange>
        </w:rPr>
        <w:t>. Schemat procedury pomiarowej</w:t>
      </w:r>
    </w:p>
    <w:p w14:paraId="644DCC91" w14:textId="77777777" w:rsidR="00E303CB" w:rsidRDefault="00445836" w:rsidP="00E303CB">
      <w:pPr>
        <w:keepNext/>
        <w:spacing w:before="30" w:line="360" w:lineRule="auto"/>
        <w:jc w:val="center"/>
        <w:rPr>
          <w:del w:id="1520" w:author="wersja poprawiona" w:date="2023-04-03T01:59:00Z"/>
        </w:rPr>
      </w:pPr>
      <w:del w:id="1521" w:author="wersja poprawiona" w:date="2023-04-03T01:59:00Z">
        <w:r>
          <w:rPr>
            <w:noProof/>
          </w:rPr>
          <w:lastRenderedPageBreak/>
          <w:drawing>
            <wp:inline distT="0" distB="0" distL="0" distR="0" wp14:anchorId="7FEEABE0" wp14:editId="0244BB5F">
              <wp:extent cx="5762625" cy="8368030"/>
              <wp:effectExtent l="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del>
    </w:p>
    <w:p w14:paraId="006A9E42" w14:textId="21D4DCE4" w:rsidR="004E787C" w:rsidRPr="001F4CC2" w:rsidRDefault="00E303CB" w:rsidP="004D6DDA">
      <w:pPr>
        <w:pStyle w:val="Legenda"/>
        <w:keepNext/>
        <w:rPr>
          <w:color w:val="000000" w:themeColor="text1"/>
          <w:rPrChange w:id="1522" w:author="wersja poprawiona" w:date="2023-04-03T01:59:00Z">
            <w:rPr>
              <w:rFonts w:ascii="Times New Roman" w:hAnsi="Times New Roman"/>
              <w:sz w:val="24"/>
            </w:rPr>
          </w:rPrChange>
        </w:rPr>
        <w:pPrChange w:id="1523" w:author="wersja poprawiona" w:date="2023-04-03T01:59:00Z">
          <w:pPr>
            <w:pStyle w:val="Legenda"/>
            <w:jc w:val="center"/>
          </w:pPr>
        </w:pPrChange>
      </w:pPr>
      <w:del w:id="1524" w:author="wersja poprawiona" w:date="2023-04-03T01:59:00Z">
        <w:r>
          <w:delText>Rys. 5.</w:delText>
        </w:r>
      </w:del>
      <w:ins w:id="1525" w:author="wersja poprawiona" w:date="2023-04-03T01:59:00Z">
        <w:r w:rsidR="004E787C" w:rsidRPr="001F4CC2">
          <w:rPr>
            <w:color w:val="000000" w:themeColor="text1"/>
          </w:rPr>
          <w:t xml:space="preserve">Listing </w:t>
        </w:r>
      </w:ins>
      <w:r w:rsidR="00184E3B" w:rsidRPr="001F4CC2">
        <w:rPr>
          <w:color w:val="000000" w:themeColor="text1"/>
          <w:rPrChange w:id="1526" w:author="wersja poprawiona" w:date="2023-04-03T01:59:00Z">
            <w:rPr/>
          </w:rPrChange>
        </w:rPr>
        <w:t>3.</w:t>
      </w:r>
      <w:del w:id="1527" w:author="wersja poprawiona" w:date="2023-04-03T01:59:00Z">
        <w:r>
          <w:delText>2.1.7.</w:delText>
        </w:r>
      </w:del>
      <w:r w:rsidR="00801BA9" w:rsidRPr="001F4CC2">
        <w:rPr>
          <w:color w:val="000000" w:themeColor="text1"/>
          <w:rPrChange w:id="1528" w:author="wersja poprawiona" w:date="2023-04-03T01:59:00Z">
            <w:rPr/>
          </w:rPrChange>
        </w:rPr>
        <w:t xml:space="preserve"> Kod procedury pomiarowej</w:t>
      </w:r>
    </w:p>
    <w:p w14:paraId="35EACD14" w14:textId="77777777" w:rsidR="00E303CB" w:rsidRPr="001F4CC2" w:rsidRDefault="00445836" w:rsidP="005B7F06">
      <w:pPr>
        <w:keepNext/>
        <w:spacing w:before="30" w:line="360" w:lineRule="auto"/>
        <w:rPr>
          <w:ins w:id="1529" w:author="wersja poprawiona" w:date="2023-04-03T01:59:00Z"/>
          <w:color w:val="000000" w:themeColor="text1"/>
        </w:rPr>
      </w:pPr>
      <w:ins w:id="1530" w:author="wersja poprawiona" w:date="2023-04-03T01:59:00Z">
        <w:r w:rsidRPr="001F4CC2">
          <w:rPr>
            <w:noProof/>
            <w:color w:val="000000" w:themeColor="text1"/>
          </w:rPr>
          <w:lastRenderedPageBreak/>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ins>
    </w:p>
    <w:p w14:paraId="6A183CE6" w14:textId="4EA7EC95" w:rsidR="009C6650" w:rsidRPr="001F4CC2" w:rsidRDefault="009C6650" w:rsidP="003C3E2C">
      <w:pPr>
        <w:spacing w:before="30" w:line="360" w:lineRule="auto"/>
        <w:ind w:firstLine="708"/>
        <w:jc w:val="both"/>
        <w:rPr>
          <w:ins w:id="1531" w:author="wersja poprawiona" w:date="2023-04-03T01:59:00Z"/>
          <w:rFonts w:ascii="Times New Roman" w:hAnsi="Times New Roman" w:cs="Times New Roman"/>
          <w:color w:val="000000" w:themeColor="text1"/>
          <w:sz w:val="24"/>
          <w:szCs w:val="24"/>
        </w:rPr>
      </w:pPr>
      <w:r w:rsidRPr="001F4CC2">
        <w:rPr>
          <w:rFonts w:ascii="Times New Roman" w:hAnsi="Times New Roman"/>
          <w:color w:val="000000" w:themeColor="text1"/>
          <w:sz w:val="24"/>
          <w:rPrChange w:id="1532" w:author="wersja poprawiona" w:date="2023-04-03T01:59:00Z">
            <w:rPr>
              <w:rFonts w:ascii="Times New Roman" w:hAnsi="Times New Roman"/>
              <w:sz w:val="24"/>
            </w:rPr>
          </w:rPrChange>
        </w:rPr>
        <w:lastRenderedPageBreak/>
        <w:t>Komunikacja z serwerem</w:t>
      </w:r>
      <w:del w:id="1533" w:author="wersja poprawiona" w:date="2023-04-03T01:59:00Z">
        <w:r w:rsidR="00E303CB">
          <w:rPr>
            <w:rFonts w:ascii="Times New Roman" w:hAnsi="Times New Roman" w:cs="Times New Roman"/>
            <w:sz w:val="24"/>
            <w:szCs w:val="24"/>
          </w:rPr>
          <w:delText xml:space="preserve"> opiera się na </w:delText>
        </w:r>
      </w:del>
      <w:ins w:id="1534" w:author="wersja poprawiona" w:date="2023-04-03T01:59:00Z">
        <w:r w:rsidRPr="001F4CC2">
          <w:rPr>
            <w:rFonts w:ascii="Times New Roman" w:hAnsi="Times New Roman" w:cs="Times New Roman"/>
            <w:color w:val="000000" w:themeColor="text1"/>
            <w:sz w:val="24"/>
            <w:szCs w:val="24"/>
          </w:rPr>
          <w:t>, której działanie zostało przedstawione na schemacie blokowym na Rys</w:t>
        </w:r>
        <w:r w:rsidR="008A2758" w:rsidRPr="001F4CC2">
          <w:rPr>
            <w:rFonts w:ascii="Times New Roman" w:hAnsi="Times New Roman" w:cs="Times New Roman"/>
            <w:color w:val="000000" w:themeColor="text1"/>
            <w:sz w:val="24"/>
            <w:szCs w:val="24"/>
          </w:rPr>
          <w:t>. 5.</w:t>
        </w:r>
        <w:r w:rsidR="00184E3B" w:rsidRPr="001F4CC2">
          <w:rPr>
            <w:rFonts w:ascii="Times New Roman" w:hAnsi="Times New Roman" w:cs="Times New Roman"/>
            <w:color w:val="000000" w:themeColor="text1"/>
            <w:sz w:val="24"/>
            <w:szCs w:val="24"/>
          </w:rPr>
          <w:t>28.</w:t>
        </w:r>
        <w:r w:rsidRPr="001F4CC2">
          <w:rPr>
            <w:rFonts w:ascii="Times New Roman" w:hAnsi="Times New Roman" w:cs="Times New Roman"/>
            <w:color w:val="000000" w:themeColor="text1"/>
            <w:sz w:val="24"/>
            <w:szCs w:val="24"/>
          </w:rPr>
          <w:t xml:space="preserve">, została zaimplementowana w </w:t>
        </w:r>
      </w:ins>
      <w:r w:rsidRPr="001F4CC2">
        <w:rPr>
          <w:rFonts w:ascii="Times New Roman" w:hAnsi="Times New Roman"/>
          <w:color w:val="000000" w:themeColor="text1"/>
          <w:sz w:val="24"/>
          <w:rPrChange w:id="1535" w:author="wersja poprawiona" w:date="2023-04-03T01:59:00Z">
            <w:rPr>
              <w:rFonts w:ascii="Times New Roman" w:hAnsi="Times New Roman"/>
              <w:sz w:val="24"/>
            </w:rPr>
          </w:rPrChange>
        </w:rPr>
        <w:t xml:space="preserve">dwóch </w:t>
      </w:r>
      <w:del w:id="1536" w:author="wersja poprawiona" w:date="2023-04-03T01:59:00Z">
        <w:r w:rsidR="00E303CB">
          <w:rPr>
            <w:rFonts w:ascii="Times New Roman" w:hAnsi="Times New Roman" w:cs="Times New Roman"/>
            <w:sz w:val="24"/>
            <w:szCs w:val="24"/>
          </w:rPr>
          <w:delText xml:space="preserve">zapytaniach protokołu http. Metoda GET pobiera aktualny czas. POST przesyła dane w </w:delText>
        </w:r>
      </w:del>
      <w:ins w:id="1537" w:author="wersja poprawiona" w:date="2023-04-03T01:59:00Z">
        <w:r w:rsidRPr="001F4CC2">
          <w:rPr>
            <w:rFonts w:ascii="Times New Roman" w:hAnsi="Times New Roman" w:cs="Times New Roman"/>
            <w:color w:val="000000" w:themeColor="text1"/>
            <w:sz w:val="24"/>
            <w:szCs w:val="24"/>
          </w:rPr>
          <w:t xml:space="preserve">funkcjach: </w:t>
        </w:r>
        <w:proofErr w:type="spellStart"/>
        <w:r w:rsidRPr="001F4CC2">
          <w:rPr>
            <w:rFonts w:ascii="Times New Roman" w:hAnsi="Times New Roman" w:cs="Times New Roman"/>
            <w:color w:val="000000" w:themeColor="text1"/>
            <w:sz w:val="24"/>
            <w:szCs w:val="24"/>
          </w:rPr>
          <w:t>sensorDataCollector</w:t>
        </w:r>
        <w:proofErr w:type="spellEnd"/>
        <w:r w:rsidRPr="001F4CC2">
          <w:rPr>
            <w:rFonts w:ascii="Times New Roman" w:hAnsi="Times New Roman" w:cs="Times New Roman"/>
            <w:color w:val="000000" w:themeColor="text1"/>
            <w:sz w:val="24"/>
            <w:szCs w:val="24"/>
          </w:rPr>
          <w:t xml:space="preserve"> oraz </w:t>
        </w:r>
        <w:proofErr w:type="spellStart"/>
        <w:r w:rsidRPr="001F4CC2">
          <w:rPr>
            <w:rFonts w:ascii="Times New Roman" w:hAnsi="Times New Roman" w:cs="Times New Roman"/>
            <w:color w:val="000000" w:themeColor="text1"/>
            <w:sz w:val="24"/>
            <w:szCs w:val="24"/>
          </w:rPr>
          <w:t>httpHandlerTask</w:t>
        </w:r>
        <w:proofErr w:type="spellEnd"/>
      </w:ins>
    </w:p>
    <w:p w14:paraId="0BF22E23" w14:textId="77777777" w:rsidR="001E75F8" w:rsidRPr="001F4CC2" w:rsidRDefault="00B54678" w:rsidP="002E310D">
      <w:pPr>
        <w:keepNext/>
        <w:spacing w:before="30" w:line="360" w:lineRule="auto"/>
        <w:jc w:val="center"/>
        <w:rPr>
          <w:ins w:id="1538" w:author="wersja poprawiona" w:date="2023-04-03T01:59:00Z"/>
          <w:color w:val="000000" w:themeColor="text1"/>
        </w:rPr>
      </w:pPr>
      <w:ins w:id="1539" w:author="wersja poprawiona" w:date="2023-04-03T01:59:00Z">
        <w:r w:rsidRPr="001F4CC2">
          <w:rPr>
            <w:noProof/>
            <w:color w:val="000000" w:themeColor="text1"/>
          </w:rPr>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ins>
    </w:p>
    <w:p w14:paraId="08A4D352" w14:textId="29096BB1" w:rsidR="00082B3D" w:rsidRPr="001F4CC2" w:rsidRDefault="001E75F8" w:rsidP="00960CC5">
      <w:pPr>
        <w:pStyle w:val="Legenda"/>
        <w:jc w:val="center"/>
        <w:rPr>
          <w:ins w:id="1540" w:author="wersja poprawiona" w:date="2023-04-03T01:59:00Z"/>
          <w:color w:val="000000" w:themeColor="text1"/>
        </w:rPr>
      </w:pPr>
      <w:ins w:id="1541" w:author="wersja poprawiona" w:date="2023-04-03T01:59:00Z">
        <w:r w:rsidRPr="001F4CC2">
          <w:rPr>
            <w:color w:val="000000" w:themeColor="text1"/>
          </w:rPr>
          <w:t>Rys.</w:t>
        </w:r>
        <w:r w:rsidR="00E303CB" w:rsidRPr="001F4CC2">
          <w:rPr>
            <w:color w:val="000000" w:themeColor="text1"/>
          </w:rPr>
          <w:t>5.</w:t>
        </w:r>
        <w:r w:rsidR="0012149D" w:rsidRPr="001F4CC2">
          <w:rPr>
            <w:color w:val="000000" w:themeColor="text1"/>
          </w:rPr>
          <w:t>28</w:t>
        </w:r>
        <w:r w:rsidR="00E303CB" w:rsidRPr="001F4CC2">
          <w:rPr>
            <w:color w:val="000000" w:themeColor="text1"/>
          </w:rPr>
          <w:t>. Schemat blokowy procedur komunikacyjnych</w:t>
        </w:r>
      </w:ins>
    </w:p>
    <w:p w14:paraId="237DCDCD" w14:textId="2C4CE40D" w:rsidR="000A1BBE" w:rsidRPr="001F4CC2" w:rsidRDefault="000A1BBE" w:rsidP="000A1BBE">
      <w:pPr>
        <w:rPr>
          <w:ins w:id="1542" w:author="wersja poprawiona" w:date="2023-04-03T01:59:00Z"/>
          <w:color w:val="000000" w:themeColor="text1"/>
        </w:rPr>
      </w:pPr>
    </w:p>
    <w:p w14:paraId="483BBFFB" w14:textId="7FCF9459" w:rsidR="000A1BBE" w:rsidRPr="001F4CC2" w:rsidRDefault="000A1BBE" w:rsidP="000A1BBE">
      <w:pPr>
        <w:spacing w:before="30" w:line="360" w:lineRule="auto"/>
        <w:ind w:firstLine="708"/>
        <w:jc w:val="both"/>
        <w:rPr>
          <w:ins w:id="1543" w:author="wersja poprawiona" w:date="2023-04-03T01:59:00Z"/>
          <w:rFonts w:ascii="Times New Roman" w:hAnsi="Times New Roman" w:cs="Times New Roman"/>
          <w:color w:val="000000" w:themeColor="text1"/>
          <w:sz w:val="24"/>
          <w:szCs w:val="24"/>
        </w:rPr>
      </w:pPr>
      <w:ins w:id="1544" w:author="wersja poprawiona" w:date="2023-04-03T01:59:00Z">
        <w:r w:rsidRPr="001F4CC2">
          <w:rPr>
            <w:rFonts w:ascii="Times New Roman" w:hAnsi="Times New Roman" w:cs="Times New Roman"/>
            <w:color w:val="000000" w:themeColor="text1"/>
            <w:sz w:val="24"/>
            <w:szCs w:val="24"/>
          </w:rPr>
          <w:t xml:space="preserve">Funkcja </w:t>
        </w:r>
        <w:proofErr w:type="spellStart"/>
        <w:r w:rsidRPr="001F4CC2">
          <w:rPr>
            <w:rFonts w:ascii="Times New Roman" w:hAnsi="Times New Roman" w:cs="Times New Roman"/>
            <w:color w:val="000000" w:themeColor="text1"/>
            <w:sz w:val="24"/>
            <w:szCs w:val="24"/>
          </w:rPr>
          <w:t>sensorDataCollector</w:t>
        </w:r>
        <w:proofErr w:type="spellEnd"/>
        <w:r w:rsidRPr="001F4CC2">
          <w:rPr>
            <w:rFonts w:ascii="Times New Roman" w:hAnsi="Times New Roman" w:cs="Times New Roman"/>
            <w:color w:val="000000" w:themeColor="text1"/>
            <w:sz w:val="24"/>
            <w:szCs w:val="24"/>
          </w:rPr>
          <w:t>, której kod jest na listingu</w:t>
        </w:r>
        <w:r w:rsidR="00184E3B" w:rsidRPr="001F4CC2">
          <w:rPr>
            <w:rFonts w:ascii="Times New Roman" w:hAnsi="Times New Roman" w:cs="Times New Roman"/>
            <w:color w:val="000000" w:themeColor="text1"/>
            <w:sz w:val="24"/>
            <w:szCs w:val="24"/>
          </w:rPr>
          <w:t xml:space="preserve"> 4</w:t>
        </w:r>
        <w:r w:rsidRPr="001F4CC2">
          <w:rPr>
            <w:rFonts w:ascii="Times New Roman" w:hAnsi="Times New Roman" w:cs="Times New Roman"/>
            <w:color w:val="000000" w:themeColor="text1"/>
            <w:sz w:val="24"/>
            <w:szCs w:val="24"/>
          </w:rPr>
          <w:t xml:space="preserve"> odpowiada za przygotowanie ramki danych w </w:t>
        </w:r>
      </w:ins>
      <w:r w:rsidRPr="001F4CC2">
        <w:rPr>
          <w:rFonts w:ascii="Times New Roman" w:hAnsi="Times New Roman"/>
          <w:color w:val="000000" w:themeColor="text1"/>
          <w:sz w:val="24"/>
          <w:rPrChange w:id="1545" w:author="wersja poprawiona" w:date="2023-04-03T01:59:00Z">
            <w:rPr>
              <w:rFonts w:ascii="Times New Roman" w:hAnsi="Times New Roman"/>
              <w:sz w:val="24"/>
            </w:rPr>
          </w:rPrChange>
        </w:rPr>
        <w:t xml:space="preserve">formacie JSON. Wysyłana ramka danych </w:t>
      </w:r>
      <w:del w:id="1546" w:author="wersja poprawiona" w:date="2023-04-03T01:59:00Z">
        <w:r w:rsidR="00E303CB">
          <w:rPr>
            <w:rFonts w:ascii="Times New Roman" w:hAnsi="Times New Roman" w:cs="Times New Roman"/>
            <w:sz w:val="24"/>
            <w:szCs w:val="24"/>
          </w:rPr>
          <w:delText>zawiera</w:delText>
        </w:r>
      </w:del>
      <w:ins w:id="1547" w:author="wersja poprawiona" w:date="2023-04-03T01:59:00Z">
        <w:r w:rsidRPr="001F4CC2">
          <w:rPr>
            <w:rFonts w:ascii="Times New Roman" w:hAnsi="Times New Roman" w:cs="Times New Roman"/>
            <w:color w:val="000000" w:themeColor="text1"/>
            <w:sz w:val="24"/>
            <w:szCs w:val="24"/>
          </w:rPr>
          <w:t>zamiera</w:t>
        </w:r>
      </w:ins>
      <w:r w:rsidRPr="001F4CC2">
        <w:rPr>
          <w:rFonts w:ascii="Times New Roman" w:hAnsi="Times New Roman"/>
          <w:color w:val="000000" w:themeColor="text1"/>
          <w:sz w:val="24"/>
          <w:rPrChange w:id="1548" w:author="wersja poprawiona" w:date="2023-04-03T01:59:00Z">
            <w:rPr>
              <w:rFonts w:ascii="Times New Roman" w:hAnsi="Times New Roman"/>
              <w:sz w:val="24"/>
            </w:rPr>
          </w:rPrChange>
        </w:rPr>
        <w:t xml:space="preserve"> datę i godzinę wykonanego pomiaru (timestamp) oraz wyniki pomiarów z sensorów</w:t>
      </w:r>
      <w:del w:id="1549" w:author="wersja poprawiona" w:date="2023-04-03T01:59:00Z">
        <w:r w:rsidR="00E303CB">
          <w:rPr>
            <w:rFonts w:ascii="Times New Roman" w:hAnsi="Times New Roman" w:cs="Times New Roman"/>
            <w:sz w:val="24"/>
            <w:szCs w:val="24"/>
          </w:rPr>
          <w:delText xml:space="preserve"> (temperatura i wilgotność powietrza, wilgotność gleby). W </w:delText>
        </w:r>
      </w:del>
      <w:ins w:id="1550" w:author="wersja poprawiona" w:date="2023-04-03T01:59:00Z">
        <w:r w:rsidRPr="001F4CC2">
          <w:rPr>
            <w:rFonts w:ascii="Times New Roman" w:hAnsi="Times New Roman" w:cs="Times New Roman"/>
            <w:color w:val="000000" w:themeColor="text1"/>
            <w:sz w:val="24"/>
            <w:szCs w:val="24"/>
          </w:rPr>
          <w:t xml:space="preserve">. Stosowany w ramce danych czas pobierany jest z serwera przy pomocy wysłania zapytania metodą GET. Zastosowanie takiego rozwiązania pozwoliło na zrezygnowanie z fizycznego zegara czasu rzeczywistego, który wymagałby dodatkowego, </w:t>
        </w:r>
        <w:r w:rsidRPr="001F4CC2">
          <w:rPr>
            <w:rFonts w:ascii="Times New Roman" w:hAnsi="Times New Roman" w:cs="Times New Roman"/>
            <w:color w:val="000000" w:themeColor="text1"/>
            <w:sz w:val="24"/>
            <w:szCs w:val="24"/>
          </w:rPr>
          <w:lastRenderedPageBreak/>
          <w:t>zewnętrznego zasilania bateryjnego oraz ułatwiło proces synchronizacji czasu rzeczywistego z czasem urządzenia, ponieważ w takiej konfiguracji dotyczy tylko serwera.</w:t>
        </w:r>
      </w:ins>
    </w:p>
    <w:p w14:paraId="1CD59181" w14:textId="77777777" w:rsidR="000A1BBE" w:rsidRPr="001F4CC2" w:rsidRDefault="000A1BBE" w:rsidP="000A1BBE">
      <w:pPr>
        <w:rPr>
          <w:ins w:id="1551" w:author="wersja poprawiona" w:date="2023-04-03T01:59:00Z"/>
          <w:color w:val="000000" w:themeColor="text1"/>
        </w:rPr>
      </w:pPr>
    </w:p>
    <w:p w14:paraId="4594CF30" w14:textId="46D34BC7" w:rsidR="00082B3D" w:rsidRPr="001F4CC2" w:rsidRDefault="00082B3D" w:rsidP="004D6DDA">
      <w:pPr>
        <w:pStyle w:val="Legenda"/>
        <w:keepNext/>
        <w:rPr>
          <w:ins w:id="1552" w:author="wersja poprawiona" w:date="2023-04-03T01:59:00Z"/>
          <w:color w:val="000000" w:themeColor="text1"/>
        </w:rPr>
      </w:pPr>
      <w:ins w:id="1553" w:author="wersja poprawiona" w:date="2023-04-03T01:59:00Z">
        <w:r w:rsidRPr="001F4CC2">
          <w:rPr>
            <w:color w:val="000000" w:themeColor="text1"/>
          </w:rPr>
          <w:t xml:space="preserve">Listing </w:t>
        </w:r>
        <w:r w:rsidR="00184E3B" w:rsidRPr="001F4CC2">
          <w:rPr>
            <w:color w:val="000000" w:themeColor="text1"/>
          </w:rPr>
          <w:t>4</w:t>
        </w:r>
        <w:r w:rsidRPr="001F4CC2">
          <w:rPr>
            <w:color w:val="000000" w:themeColor="text1"/>
          </w:rPr>
          <w:t xml:space="preserve"> Kod procedury obsługującej tworzenie plików JSON</w:t>
        </w:r>
      </w:ins>
    </w:p>
    <w:p w14:paraId="1AB7CB6E" w14:textId="42FB9418" w:rsidR="003016C0" w:rsidRPr="001F4CC2" w:rsidRDefault="00082B3D" w:rsidP="0009662F">
      <w:pPr>
        <w:keepNext/>
        <w:spacing w:before="30" w:line="360" w:lineRule="auto"/>
        <w:jc w:val="center"/>
        <w:rPr>
          <w:ins w:id="1554" w:author="wersja poprawiona" w:date="2023-04-03T01:59:00Z"/>
          <w:color w:val="000000" w:themeColor="text1"/>
        </w:rPr>
      </w:pPr>
      <w:ins w:id="1555" w:author="wersja poprawiona" w:date="2023-04-03T01:59:00Z">
        <w:r w:rsidRPr="001F4CC2">
          <w:rPr>
            <w:rFonts w:ascii="Times New Roman" w:hAnsi="Times New Roman" w:cs="Times New Roman"/>
            <w:noProof/>
            <w:color w:val="000000" w:themeColor="text1"/>
            <w:sz w:val="24"/>
            <w:szCs w:val="24"/>
          </w:rPr>
          <w:drawing>
            <wp:inline distT="0" distB="0" distL="0" distR="0" wp14:anchorId="70774531" wp14:editId="34A72295">
              <wp:extent cx="4831965" cy="6187044"/>
              <wp:effectExtent l="0" t="0" r="6985" b="4445"/>
              <wp:docPr id="89" name="Obraz 8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9" descr="Obraz zawierający tekst&#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093" cy="6194891"/>
                      </a:xfrm>
                      <a:prstGeom prst="rect">
                        <a:avLst/>
                      </a:prstGeom>
                      <a:noFill/>
                      <a:ln>
                        <a:noFill/>
                      </a:ln>
                    </pic:spPr>
                  </pic:pic>
                </a:graphicData>
              </a:graphic>
            </wp:inline>
          </w:drawing>
        </w:r>
      </w:ins>
    </w:p>
    <w:p w14:paraId="16E7D2F4" w14:textId="597B0E18" w:rsidR="00EE3BE7" w:rsidRPr="001F4CC2" w:rsidRDefault="00EE3BE7" w:rsidP="00EE3BE7">
      <w:pPr>
        <w:spacing w:before="30" w:line="360" w:lineRule="auto"/>
        <w:ind w:firstLine="708"/>
        <w:jc w:val="both"/>
        <w:rPr>
          <w:rFonts w:ascii="Times New Roman" w:hAnsi="Times New Roman"/>
          <w:color w:val="000000" w:themeColor="text1"/>
          <w:sz w:val="24"/>
          <w:rPrChange w:id="1556" w:author="wersja poprawiona" w:date="2023-04-03T01:59:00Z">
            <w:rPr>
              <w:rFonts w:ascii="Times New Roman" w:hAnsi="Times New Roman"/>
              <w:sz w:val="24"/>
            </w:rPr>
          </w:rPrChange>
        </w:rPr>
        <w:pPrChange w:id="1557" w:author="wersja poprawiona" w:date="2023-04-03T01:59:00Z">
          <w:pPr>
            <w:spacing w:before="30" w:line="360" w:lineRule="auto"/>
            <w:ind w:firstLine="708"/>
          </w:pPr>
        </w:pPrChange>
      </w:pPr>
      <w:ins w:id="1558" w:author="wersja poprawiona" w:date="2023-04-03T01:59:00Z">
        <w:r w:rsidRPr="001F4CC2">
          <w:rPr>
            <w:rFonts w:ascii="Times New Roman" w:hAnsi="Times New Roman" w:cs="Times New Roman"/>
            <w:color w:val="000000" w:themeColor="text1"/>
            <w:sz w:val="24"/>
            <w:szCs w:val="24"/>
          </w:rPr>
          <w:t xml:space="preserve">W </w:t>
        </w:r>
      </w:ins>
      <w:r w:rsidRPr="001F4CC2">
        <w:rPr>
          <w:rFonts w:ascii="Times New Roman" w:hAnsi="Times New Roman"/>
          <w:color w:val="000000" w:themeColor="text1"/>
          <w:sz w:val="24"/>
          <w:rPrChange w:id="1559" w:author="wersja poprawiona" w:date="2023-04-03T01:59:00Z">
            <w:rPr>
              <w:rFonts w:ascii="Times New Roman" w:hAnsi="Times New Roman"/>
              <w:sz w:val="24"/>
            </w:rPr>
          </w:rPrChange>
        </w:rPr>
        <w:t xml:space="preserve">pamięci urządzenia </w:t>
      </w:r>
      <w:ins w:id="1560" w:author="wersja poprawiona" w:date="2023-04-03T01:59:00Z">
        <w:r w:rsidRPr="001F4CC2">
          <w:rPr>
            <w:rFonts w:ascii="Times New Roman" w:hAnsi="Times New Roman" w:cs="Times New Roman"/>
            <w:color w:val="000000" w:themeColor="text1"/>
            <w:sz w:val="24"/>
            <w:szCs w:val="24"/>
          </w:rPr>
          <w:t xml:space="preserve">pomiarowego </w:t>
        </w:r>
      </w:ins>
      <w:r w:rsidRPr="001F4CC2">
        <w:rPr>
          <w:rFonts w:ascii="Times New Roman" w:hAnsi="Times New Roman"/>
          <w:color w:val="000000" w:themeColor="text1"/>
          <w:sz w:val="24"/>
          <w:rPrChange w:id="1561" w:author="wersja poprawiona" w:date="2023-04-03T01:59:00Z">
            <w:rPr>
              <w:rFonts w:ascii="Times New Roman" w:hAnsi="Times New Roman"/>
              <w:sz w:val="24"/>
            </w:rPr>
          </w:rPrChange>
        </w:rPr>
        <w:t xml:space="preserve">ramka danych przechowywana jest jako dokument o stałym rozmiarze. </w:t>
      </w:r>
      <w:del w:id="1562" w:author="wersja poprawiona" w:date="2023-04-03T01:59:00Z">
        <w:r w:rsidR="00E303CB">
          <w:rPr>
            <w:rFonts w:ascii="Times New Roman" w:hAnsi="Times New Roman" w:cs="Times New Roman"/>
            <w:sz w:val="24"/>
            <w:szCs w:val="24"/>
          </w:rPr>
          <w:delText>Waga dokumentu</w:delText>
        </w:r>
      </w:del>
      <w:ins w:id="1563" w:author="wersja poprawiona" w:date="2023-04-03T01:59:00Z">
        <w:r w:rsidRPr="001F4CC2">
          <w:rPr>
            <w:rFonts w:ascii="Times New Roman" w:hAnsi="Times New Roman" w:cs="Times New Roman"/>
            <w:color w:val="000000" w:themeColor="text1"/>
            <w:sz w:val="24"/>
            <w:szCs w:val="24"/>
          </w:rPr>
          <w:t>Jego wielkość</w:t>
        </w:r>
      </w:ins>
      <w:r w:rsidRPr="001F4CC2">
        <w:rPr>
          <w:rFonts w:ascii="Times New Roman" w:hAnsi="Times New Roman"/>
          <w:color w:val="000000" w:themeColor="text1"/>
          <w:sz w:val="24"/>
          <w:rPrChange w:id="1564" w:author="wersja poprawiona" w:date="2023-04-03T01:59:00Z">
            <w:rPr>
              <w:rFonts w:ascii="Times New Roman" w:hAnsi="Times New Roman"/>
              <w:sz w:val="24"/>
            </w:rPr>
          </w:rPrChange>
        </w:rPr>
        <w:t xml:space="preserve"> jest sztywno określona i bierze pod uwagę rozmiar przesyłanych danych oraz margines bezpieczeństwa. Możliwe było zaimplementowanie dynamicznego przypisywania wielkości pliku JSON, jednak </w:t>
      </w:r>
      <w:r w:rsidRPr="001F4CC2">
        <w:rPr>
          <w:rFonts w:ascii="Times New Roman" w:hAnsi="Times New Roman"/>
          <w:color w:val="000000" w:themeColor="text1"/>
          <w:sz w:val="24"/>
          <w:rPrChange w:id="1565" w:author="wersja poprawiona" w:date="2023-04-03T01:59:00Z">
            <w:rPr>
              <w:rFonts w:ascii="Times New Roman" w:hAnsi="Times New Roman"/>
              <w:sz w:val="24"/>
            </w:rPr>
          </w:rPrChange>
        </w:rPr>
        <w:lastRenderedPageBreak/>
        <w:t>predefiniowany rozmiar eliminuje błędy, które mogłyby wystąpić przy błędach w działaniu algorytmu definiującego wielkość pliku.</w:t>
      </w:r>
    </w:p>
    <w:p w14:paraId="6B8C3A4E" w14:textId="77777777" w:rsidR="000A1BBE" w:rsidRPr="001F4CC2" w:rsidRDefault="000A1BBE" w:rsidP="00EE3BE7">
      <w:pPr>
        <w:spacing w:before="30" w:line="360" w:lineRule="auto"/>
        <w:ind w:firstLine="708"/>
        <w:jc w:val="both"/>
        <w:rPr>
          <w:rFonts w:ascii="Times New Roman" w:hAnsi="Times New Roman"/>
          <w:color w:val="000000" w:themeColor="text1"/>
          <w:sz w:val="24"/>
          <w:rPrChange w:id="1566" w:author="wersja poprawiona" w:date="2023-04-03T01:59:00Z">
            <w:rPr>
              <w:rFonts w:ascii="Times New Roman" w:hAnsi="Times New Roman"/>
              <w:sz w:val="24"/>
            </w:rPr>
          </w:rPrChange>
        </w:rPr>
        <w:pPrChange w:id="1567" w:author="wersja poprawiona" w:date="2023-04-03T01:59:00Z">
          <w:pPr>
            <w:spacing w:before="30" w:line="360" w:lineRule="auto"/>
            <w:ind w:firstLine="708"/>
          </w:pPr>
        </w:pPrChange>
      </w:pPr>
    </w:p>
    <w:p w14:paraId="60D8A0FC" w14:textId="77777777" w:rsidR="001E75F8" w:rsidRDefault="00B54678" w:rsidP="001E75F8">
      <w:pPr>
        <w:keepNext/>
        <w:spacing w:before="30" w:line="360" w:lineRule="auto"/>
        <w:jc w:val="center"/>
        <w:rPr>
          <w:del w:id="1568" w:author="wersja poprawiona" w:date="2023-04-03T01:59:00Z"/>
        </w:rPr>
      </w:pPr>
      <w:del w:id="1569" w:author="wersja poprawiona" w:date="2023-04-03T01:59:00Z">
        <w:r>
          <w:rPr>
            <w:noProof/>
          </w:rPr>
          <w:drawing>
            <wp:inline distT="0" distB="0" distL="0" distR="0" wp14:anchorId="71A4BD75" wp14:editId="58053082">
              <wp:extent cx="4314825" cy="5356334"/>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del>
    </w:p>
    <w:p w14:paraId="0242769C" w14:textId="77777777" w:rsidR="00241112" w:rsidRDefault="00EE3BE7" w:rsidP="00E303CB">
      <w:pPr>
        <w:pStyle w:val="Legenda"/>
        <w:jc w:val="center"/>
        <w:rPr>
          <w:del w:id="1570" w:author="wersja poprawiona" w:date="2023-04-03T01:59:00Z"/>
          <w:rFonts w:ascii="Times New Roman" w:hAnsi="Times New Roman" w:cs="Times New Roman"/>
          <w:sz w:val="24"/>
          <w:szCs w:val="24"/>
        </w:rPr>
      </w:pPr>
      <w:ins w:id="1571" w:author="wersja poprawiona" w:date="2023-04-03T01:59:00Z">
        <w:r w:rsidRPr="001F4CC2">
          <w:rPr>
            <w:color w:val="000000" w:themeColor="text1"/>
          </w:rPr>
          <w:t xml:space="preserve">Listing </w:t>
        </w:r>
      </w:ins>
      <w:moveFromRangeStart w:id="1572" w:author="wersja poprawiona" w:date="2023-04-03T01:59:00Z" w:name="move131379570"/>
      <w:moveFrom w:id="1573" w:author="wersja poprawiona" w:date="2023-04-03T01:59:00Z">
        <w:r w:rsidRPr="001F4CC2">
          <w:rPr>
            <w:color w:val="000000" w:themeColor="text1"/>
            <w:rPrChange w:id="1574" w:author="wersja poprawiona" w:date="2023-04-03T01:59:00Z">
              <w:rPr/>
            </w:rPrChange>
          </w:rPr>
          <w:t>Rys.</w:t>
        </w:r>
      </w:moveFrom>
      <w:moveFromRangeEnd w:id="1572"/>
      <w:r w:rsidR="000E3C28" w:rsidRPr="001F4CC2">
        <w:rPr>
          <w:color w:val="000000" w:themeColor="text1"/>
          <w:rPrChange w:id="1575" w:author="wersja poprawiona" w:date="2023-04-03T01:59:00Z">
            <w:rPr/>
          </w:rPrChange>
        </w:rPr>
        <w:t>5.</w:t>
      </w:r>
      <w:del w:id="1576" w:author="wersja poprawiona" w:date="2023-04-03T01:59:00Z">
        <w:r w:rsidR="00E303CB">
          <w:delText>3.2.1.8. Schemat blokowy procedur komunikacyjnych</w:delText>
        </w:r>
      </w:del>
    </w:p>
    <w:p w14:paraId="4ACD02C8" w14:textId="77777777" w:rsidR="00E303CB" w:rsidRDefault="00445836" w:rsidP="00E303CB">
      <w:pPr>
        <w:keepNext/>
        <w:spacing w:before="30" w:line="360" w:lineRule="auto"/>
        <w:jc w:val="center"/>
        <w:rPr>
          <w:del w:id="1577" w:author="wersja poprawiona" w:date="2023-04-03T01:59:00Z"/>
        </w:rPr>
      </w:pPr>
      <w:del w:id="1578" w:author="wersja poprawiona" w:date="2023-04-03T01:59:00Z">
        <w:r>
          <w:rPr>
            <w:rFonts w:ascii="Times New Roman" w:hAnsi="Times New Roman" w:cs="Times New Roman"/>
            <w:noProof/>
            <w:sz w:val="24"/>
            <w:szCs w:val="24"/>
          </w:rPr>
          <w:lastRenderedPageBreak/>
          <w:drawing>
            <wp:inline distT="0" distB="0" distL="0" distR="0" wp14:anchorId="68EEA570" wp14:editId="264DABA8">
              <wp:extent cx="5762625" cy="7378700"/>
              <wp:effectExtent l="0" t="0" r="9525"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7378700"/>
                      </a:xfrm>
                      <a:prstGeom prst="rect">
                        <a:avLst/>
                      </a:prstGeom>
                      <a:noFill/>
                      <a:ln>
                        <a:noFill/>
                      </a:ln>
                    </pic:spPr>
                  </pic:pic>
                </a:graphicData>
              </a:graphic>
            </wp:inline>
          </w:drawing>
        </w:r>
      </w:del>
    </w:p>
    <w:p w14:paraId="17F23DAB" w14:textId="77777777" w:rsidR="00445836" w:rsidRDefault="001E75F8" w:rsidP="00E303CB">
      <w:pPr>
        <w:pStyle w:val="Legenda"/>
        <w:jc w:val="center"/>
        <w:rPr>
          <w:del w:id="1579" w:author="wersja poprawiona" w:date="2023-04-03T01:59:00Z"/>
          <w:rFonts w:ascii="Times New Roman" w:hAnsi="Times New Roman" w:cs="Times New Roman"/>
          <w:sz w:val="24"/>
          <w:szCs w:val="24"/>
        </w:rPr>
      </w:pPr>
      <w:moveFromRangeStart w:id="1580" w:author="wersja poprawiona" w:date="2023-04-03T01:59:00Z" w:name="move131379565"/>
      <w:moveFrom w:id="1581" w:author="wersja poprawiona" w:date="2023-04-03T01:59:00Z">
        <w:r w:rsidRPr="001F4CC2">
          <w:rPr>
            <w:color w:val="000000" w:themeColor="text1"/>
            <w:rPrChange w:id="1582" w:author="wersja poprawiona" w:date="2023-04-03T01:59:00Z">
              <w:rPr/>
            </w:rPrChange>
          </w:rPr>
          <w:t xml:space="preserve">Rys. </w:t>
        </w:r>
      </w:moveFrom>
      <w:moveFromRangeEnd w:id="1580"/>
      <w:del w:id="1583" w:author="wersja poprawiona" w:date="2023-04-03T01:59:00Z">
        <w:r w:rsidR="00E303CB">
          <w:delText>5.3.2.1.9. Kod procedury obsługującej tworzenie plików JSON</w:delText>
        </w:r>
      </w:del>
    </w:p>
    <w:p w14:paraId="43347687" w14:textId="77777777" w:rsidR="00E303CB" w:rsidRDefault="00E303CB" w:rsidP="00E303CB">
      <w:pPr>
        <w:keepNext/>
        <w:spacing w:before="30" w:line="360" w:lineRule="auto"/>
        <w:jc w:val="center"/>
        <w:rPr>
          <w:del w:id="1584" w:author="wersja poprawiona" w:date="2023-04-03T01:59:00Z"/>
        </w:rPr>
      </w:pPr>
      <w:del w:id="1585" w:author="wersja poprawiona" w:date="2023-04-03T01:59:00Z">
        <w:r>
          <w:rPr>
            <w:noProof/>
          </w:rPr>
          <w:lastRenderedPageBreak/>
          <w:drawing>
            <wp:inline distT="0" distB="0" distL="0" distR="0" wp14:anchorId="68E6D4DB" wp14:editId="7A80D229">
              <wp:extent cx="5762625" cy="5422900"/>
              <wp:effectExtent l="0" t="0" r="9525" b="635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5422900"/>
                      </a:xfrm>
                      <a:prstGeom prst="rect">
                        <a:avLst/>
                      </a:prstGeom>
                      <a:noFill/>
                      <a:ln>
                        <a:noFill/>
                      </a:ln>
                    </pic:spPr>
                  </pic:pic>
                </a:graphicData>
              </a:graphic>
            </wp:inline>
          </w:drawing>
        </w:r>
      </w:del>
    </w:p>
    <w:p w14:paraId="3B4D53E6" w14:textId="4EB3F5BB" w:rsidR="00EE3BE7" w:rsidRPr="001F4CC2" w:rsidRDefault="00E303CB" w:rsidP="00EE3BE7">
      <w:pPr>
        <w:pStyle w:val="Legenda"/>
        <w:keepNext/>
        <w:rPr>
          <w:color w:val="000000" w:themeColor="text1"/>
          <w:rPrChange w:id="1586" w:author="wersja poprawiona" w:date="2023-04-03T01:59:00Z">
            <w:rPr>
              <w:rFonts w:ascii="Times New Roman" w:hAnsi="Times New Roman"/>
              <w:sz w:val="24"/>
            </w:rPr>
          </w:rPrChange>
        </w:rPr>
        <w:pPrChange w:id="1587" w:author="wersja poprawiona" w:date="2023-04-03T01:59:00Z">
          <w:pPr>
            <w:pStyle w:val="Legenda"/>
            <w:jc w:val="center"/>
          </w:pPr>
        </w:pPrChange>
      </w:pPr>
      <w:del w:id="1588" w:author="wersja poprawiona" w:date="2023-04-03T01:59:00Z">
        <w:r>
          <w:delText>Rys. 5.3.2.1.10.</w:delText>
        </w:r>
      </w:del>
      <w:r w:rsidR="00EE3BE7" w:rsidRPr="001F4CC2">
        <w:rPr>
          <w:color w:val="000000" w:themeColor="text1"/>
          <w:rPrChange w:id="1589" w:author="wersja poprawiona" w:date="2023-04-03T01:59:00Z">
            <w:rPr/>
          </w:rPrChange>
        </w:rPr>
        <w:t xml:space="preserve"> Kod procedury odsługującej przesyłanie ramki danych</w:t>
      </w:r>
    </w:p>
    <w:p w14:paraId="3B0B71B8" w14:textId="77777777" w:rsidR="003016C0" w:rsidRDefault="003016C0" w:rsidP="00B7139F">
      <w:pPr>
        <w:spacing w:before="30" w:line="360" w:lineRule="auto"/>
        <w:rPr>
          <w:del w:id="1590" w:author="wersja poprawiona" w:date="2023-04-03T01:59:00Z"/>
          <w:rFonts w:ascii="Times New Roman" w:hAnsi="Times New Roman" w:cs="Times New Roman"/>
          <w:sz w:val="24"/>
          <w:szCs w:val="24"/>
        </w:rPr>
      </w:pPr>
    </w:p>
    <w:p w14:paraId="20986643" w14:textId="7DA5B007" w:rsidR="00EE3BE7" w:rsidRPr="001F4CC2" w:rsidRDefault="00EE3BE7" w:rsidP="00EE3BE7">
      <w:pPr>
        <w:keepNext/>
        <w:spacing w:before="30" w:line="360" w:lineRule="auto"/>
        <w:rPr>
          <w:ins w:id="1591" w:author="wersja poprawiona" w:date="2023-04-03T01:59:00Z"/>
          <w:color w:val="000000" w:themeColor="text1"/>
        </w:rPr>
      </w:pPr>
      <w:ins w:id="1592" w:author="wersja poprawiona" w:date="2023-04-03T01:59:00Z">
        <w:r w:rsidRPr="001F4CC2">
          <w:rPr>
            <w:noProof/>
            <w:color w:val="000000" w:themeColor="text1"/>
          </w:rPr>
          <w:lastRenderedPageBreak/>
          <w:drawing>
            <wp:inline distT="0" distB="0" distL="0" distR="0" wp14:anchorId="1197EBAA" wp14:editId="6FA28046">
              <wp:extent cx="4065178" cy="3381375"/>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64"/>
                      <a:stretch>
                        <a:fillRect/>
                      </a:stretch>
                    </pic:blipFill>
                    <pic:spPr>
                      <a:xfrm>
                        <a:off x="0" y="0"/>
                        <a:ext cx="4071418" cy="3386565"/>
                      </a:xfrm>
                      <a:prstGeom prst="rect">
                        <a:avLst/>
                      </a:prstGeom>
                    </pic:spPr>
                  </pic:pic>
                </a:graphicData>
              </a:graphic>
            </wp:inline>
          </w:drawing>
        </w:r>
      </w:ins>
    </w:p>
    <w:p w14:paraId="585EF9BF" w14:textId="77777777" w:rsidR="000A1BBE" w:rsidRPr="001F4CC2" w:rsidRDefault="000A1BBE" w:rsidP="00EE3BE7">
      <w:pPr>
        <w:keepNext/>
        <w:spacing w:before="30" w:line="360" w:lineRule="auto"/>
        <w:rPr>
          <w:ins w:id="1593" w:author="wersja poprawiona" w:date="2023-04-03T01:59:00Z"/>
          <w:color w:val="000000" w:themeColor="text1"/>
        </w:rPr>
      </w:pPr>
    </w:p>
    <w:p w14:paraId="0A5A9640" w14:textId="77777777" w:rsidR="00EE3BE7" w:rsidRPr="001F4CC2" w:rsidRDefault="00EE3BE7" w:rsidP="00EE3BE7">
      <w:pPr>
        <w:keepNext/>
        <w:spacing w:before="30" w:line="360" w:lineRule="auto"/>
        <w:jc w:val="both"/>
        <w:rPr>
          <w:ins w:id="1594" w:author="wersja poprawiona" w:date="2023-04-03T01:59:00Z"/>
          <w:color w:val="000000" w:themeColor="text1"/>
        </w:rPr>
      </w:pPr>
      <w:ins w:id="1595" w:author="wersja poprawiona" w:date="2023-04-03T01:59:00Z">
        <w:r w:rsidRPr="001F4CC2">
          <w:rPr>
            <w:noProof/>
            <w:color w:val="000000" w:themeColor="text1"/>
          </w:rPr>
          <w:drawing>
            <wp:inline distT="0" distB="0" distL="0" distR="0" wp14:anchorId="75F34259" wp14:editId="3A3276F9">
              <wp:extent cx="6028210" cy="2962275"/>
              <wp:effectExtent l="0" t="0" r="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65"/>
                      <a:stretch>
                        <a:fillRect/>
                      </a:stretch>
                    </pic:blipFill>
                    <pic:spPr>
                      <a:xfrm>
                        <a:off x="0" y="0"/>
                        <a:ext cx="6046913" cy="2971466"/>
                      </a:xfrm>
                      <a:prstGeom prst="rect">
                        <a:avLst/>
                      </a:prstGeom>
                    </pic:spPr>
                  </pic:pic>
                </a:graphicData>
              </a:graphic>
            </wp:inline>
          </w:drawing>
        </w:r>
      </w:ins>
    </w:p>
    <w:p w14:paraId="03632FE0" w14:textId="5F360F1C" w:rsidR="0009662F" w:rsidRPr="001F4CC2" w:rsidRDefault="00EE3BE7" w:rsidP="00EE3BE7">
      <w:pPr>
        <w:pStyle w:val="Legenda"/>
        <w:jc w:val="both"/>
        <w:rPr>
          <w:ins w:id="1596" w:author="wersja poprawiona" w:date="2023-04-03T01:59:00Z"/>
          <w:color w:val="000000" w:themeColor="text1"/>
        </w:rPr>
      </w:pPr>
      <w:moveToRangeStart w:id="1597" w:author="wersja poprawiona" w:date="2023-04-03T01:59:00Z" w:name="move131379570"/>
      <w:moveTo w:id="1598" w:author="wersja poprawiona" w:date="2023-04-03T01:59:00Z">
        <w:r w:rsidRPr="001F4CC2">
          <w:rPr>
            <w:color w:val="000000" w:themeColor="text1"/>
            <w:rPrChange w:id="1599" w:author="wersja poprawiona" w:date="2023-04-03T01:59:00Z">
              <w:rPr/>
            </w:rPrChange>
          </w:rPr>
          <w:t>Rys.</w:t>
        </w:r>
      </w:moveTo>
      <w:moveToRangeEnd w:id="1597"/>
      <w:ins w:id="1600" w:author="wersja poprawiona" w:date="2023-04-03T01:59:00Z">
        <w:r w:rsidRPr="001F4CC2">
          <w:rPr>
            <w:color w:val="000000" w:themeColor="text1"/>
          </w:rPr>
          <w:t xml:space="preserve"> </w:t>
        </w:r>
        <w:r w:rsidR="0012149D" w:rsidRPr="001F4CC2">
          <w:rPr>
            <w:color w:val="000000" w:themeColor="text1"/>
          </w:rPr>
          <w:t>5.29. Dane wysyłane przez urządzenie pomiarowe</w:t>
        </w:r>
      </w:ins>
    </w:p>
    <w:p w14:paraId="6BD8A46A" w14:textId="3C52CE90" w:rsidR="00241112" w:rsidRPr="001F4CC2" w:rsidRDefault="00963DA5" w:rsidP="0083267E">
      <w:pPr>
        <w:pStyle w:val="Nagwek3"/>
      </w:pPr>
      <w:bookmarkStart w:id="1601" w:name="_Toc128879304"/>
      <w:r w:rsidRPr="001F4CC2">
        <w:t xml:space="preserve">5.3.3. </w:t>
      </w:r>
      <w:r w:rsidR="003016C0" w:rsidRPr="001F4CC2">
        <w:t>Oprogramowanie serwerowe</w:t>
      </w:r>
      <w:bookmarkEnd w:id="1601"/>
    </w:p>
    <w:p w14:paraId="0B718AD5" w14:textId="6277E14A" w:rsidR="003016C0" w:rsidRPr="001F4CC2" w:rsidRDefault="00963DA5" w:rsidP="0083267E">
      <w:pPr>
        <w:pStyle w:val="Nagwek4"/>
      </w:pPr>
      <w:bookmarkStart w:id="1602" w:name="_Toc128879305"/>
      <w:r w:rsidRPr="001F4CC2">
        <w:t xml:space="preserve">5.3.3.1 </w:t>
      </w:r>
      <w:r w:rsidR="009D61C6" w:rsidRPr="001F4CC2">
        <w:t>Wprowadzenie</w:t>
      </w:r>
      <w:bookmarkEnd w:id="1602"/>
    </w:p>
    <w:p w14:paraId="092F0453" w14:textId="7991A98A" w:rsidR="003016C0" w:rsidRPr="001F4CC2" w:rsidRDefault="003016C0" w:rsidP="008D30BC">
      <w:pPr>
        <w:spacing w:before="30" w:line="360" w:lineRule="auto"/>
        <w:ind w:firstLine="708"/>
        <w:jc w:val="both"/>
        <w:rPr>
          <w:rFonts w:ascii="Times New Roman" w:hAnsi="Times New Roman"/>
          <w:color w:val="000000" w:themeColor="text1"/>
          <w:sz w:val="24"/>
          <w:rPrChange w:id="160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604" w:author="wersja poprawiona" w:date="2023-04-03T01:59:00Z">
            <w:rPr>
              <w:rFonts w:ascii="Times New Roman" w:hAnsi="Times New Roman"/>
              <w:sz w:val="24"/>
            </w:rPr>
          </w:rPrChange>
        </w:rPr>
        <w:t>Oprogramowanie serwerowe zgodnie z założeniami projektu zawiera poniższe funkcjonalności:</w:t>
      </w:r>
    </w:p>
    <w:p w14:paraId="6478A0DF" w14:textId="2A96018D" w:rsidR="003016C0" w:rsidRPr="001F4CC2" w:rsidRDefault="003016C0" w:rsidP="008D30BC">
      <w:pPr>
        <w:pStyle w:val="Akapitzlist"/>
        <w:numPr>
          <w:ilvl w:val="0"/>
          <w:numId w:val="6"/>
        </w:numPr>
        <w:spacing w:before="30" w:line="360" w:lineRule="auto"/>
        <w:jc w:val="both"/>
        <w:rPr>
          <w:rFonts w:ascii="Times New Roman" w:hAnsi="Times New Roman"/>
          <w:color w:val="000000" w:themeColor="text1"/>
          <w:sz w:val="24"/>
          <w:rPrChange w:id="160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606" w:author="wersja poprawiona" w:date="2023-04-03T01:59:00Z">
            <w:rPr>
              <w:rFonts w:ascii="Times New Roman" w:hAnsi="Times New Roman"/>
              <w:sz w:val="24"/>
            </w:rPr>
          </w:rPrChange>
        </w:rPr>
        <w:lastRenderedPageBreak/>
        <w:t xml:space="preserve">Komunikacja bezprzewodowa z </w:t>
      </w:r>
      <w:r w:rsidR="00EC59EF" w:rsidRPr="001F4CC2">
        <w:rPr>
          <w:rFonts w:ascii="Times New Roman" w:hAnsi="Times New Roman"/>
          <w:color w:val="000000" w:themeColor="text1"/>
          <w:sz w:val="24"/>
          <w:rPrChange w:id="1607" w:author="wersja poprawiona" w:date="2023-04-03T01:59:00Z">
            <w:rPr>
              <w:rFonts w:ascii="Times New Roman" w:hAnsi="Times New Roman"/>
              <w:sz w:val="24"/>
            </w:rPr>
          </w:rPrChange>
        </w:rPr>
        <w:t>dowolną ilością</w:t>
      </w:r>
      <w:r w:rsidRPr="001F4CC2">
        <w:rPr>
          <w:rFonts w:ascii="Times New Roman" w:hAnsi="Times New Roman"/>
          <w:color w:val="000000" w:themeColor="text1"/>
          <w:sz w:val="24"/>
          <w:rPrChange w:id="1608" w:author="wersja poprawiona" w:date="2023-04-03T01:59:00Z">
            <w:rPr>
              <w:rFonts w:ascii="Times New Roman" w:hAnsi="Times New Roman"/>
              <w:sz w:val="24"/>
            </w:rPr>
          </w:rPrChange>
        </w:rPr>
        <w:t xml:space="preserve"> urządze</w:t>
      </w:r>
      <w:r w:rsidR="00EC59EF" w:rsidRPr="001F4CC2">
        <w:rPr>
          <w:rFonts w:ascii="Times New Roman" w:hAnsi="Times New Roman"/>
          <w:color w:val="000000" w:themeColor="text1"/>
          <w:sz w:val="24"/>
          <w:rPrChange w:id="1609" w:author="wersja poprawiona" w:date="2023-04-03T01:59:00Z">
            <w:rPr>
              <w:rFonts w:ascii="Times New Roman" w:hAnsi="Times New Roman"/>
              <w:sz w:val="24"/>
            </w:rPr>
          </w:rPrChange>
        </w:rPr>
        <w:t>ń</w:t>
      </w:r>
      <w:r w:rsidRPr="001F4CC2">
        <w:rPr>
          <w:rFonts w:ascii="Times New Roman" w:hAnsi="Times New Roman"/>
          <w:color w:val="000000" w:themeColor="text1"/>
          <w:sz w:val="24"/>
          <w:rPrChange w:id="1610" w:author="wersja poprawiona" w:date="2023-04-03T01:59:00Z">
            <w:rPr>
              <w:rFonts w:ascii="Times New Roman" w:hAnsi="Times New Roman"/>
              <w:sz w:val="24"/>
            </w:rPr>
          </w:rPrChange>
        </w:rPr>
        <w:t xml:space="preserve"> pomiarowymi</w:t>
      </w:r>
    </w:p>
    <w:p w14:paraId="180C0058" w14:textId="62E2BD73" w:rsidR="003016C0" w:rsidRPr="001F4CC2" w:rsidRDefault="003016C0" w:rsidP="008D30BC">
      <w:pPr>
        <w:pStyle w:val="Akapitzlist"/>
        <w:numPr>
          <w:ilvl w:val="0"/>
          <w:numId w:val="6"/>
        </w:numPr>
        <w:spacing w:before="30" w:line="360" w:lineRule="auto"/>
        <w:jc w:val="both"/>
        <w:rPr>
          <w:rFonts w:ascii="Times New Roman" w:hAnsi="Times New Roman"/>
          <w:color w:val="000000" w:themeColor="text1"/>
          <w:sz w:val="24"/>
          <w:rPrChange w:id="161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612" w:author="wersja poprawiona" w:date="2023-04-03T01:59:00Z">
            <w:rPr>
              <w:rFonts w:ascii="Times New Roman" w:hAnsi="Times New Roman"/>
              <w:sz w:val="24"/>
            </w:rPr>
          </w:rPrChange>
        </w:rPr>
        <w:t xml:space="preserve">Gromadzenie odczytów z </w:t>
      </w:r>
      <w:r w:rsidR="0013402C" w:rsidRPr="001F4CC2">
        <w:rPr>
          <w:rFonts w:ascii="Times New Roman" w:hAnsi="Times New Roman"/>
          <w:color w:val="000000" w:themeColor="text1"/>
          <w:sz w:val="24"/>
          <w:rPrChange w:id="1613" w:author="wersja poprawiona" w:date="2023-04-03T01:59:00Z">
            <w:rPr>
              <w:rFonts w:ascii="Times New Roman" w:hAnsi="Times New Roman"/>
              <w:sz w:val="24"/>
            </w:rPr>
          </w:rPrChange>
        </w:rPr>
        <w:t>dowolnej ilości</w:t>
      </w:r>
      <w:r w:rsidRPr="001F4CC2">
        <w:rPr>
          <w:rFonts w:ascii="Times New Roman" w:hAnsi="Times New Roman"/>
          <w:i/>
          <w:color w:val="000000" w:themeColor="text1"/>
          <w:sz w:val="24"/>
          <w:rPrChange w:id="1614" w:author="wersja poprawiona" w:date="2023-04-03T01:59:00Z">
            <w:rPr>
              <w:rFonts w:ascii="Times New Roman" w:hAnsi="Times New Roman"/>
              <w:i/>
              <w:sz w:val="24"/>
            </w:rPr>
          </w:rPrChange>
        </w:rPr>
        <w:t xml:space="preserve"> </w:t>
      </w:r>
      <w:r w:rsidRPr="001F4CC2">
        <w:rPr>
          <w:rFonts w:ascii="Times New Roman" w:hAnsi="Times New Roman"/>
          <w:color w:val="000000" w:themeColor="text1"/>
          <w:sz w:val="24"/>
          <w:rPrChange w:id="1615" w:author="wersja poprawiona" w:date="2023-04-03T01:59:00Z">
            <w:rPr>
              <w:rFonts w:ascii="Times New Roman" w:hAnsi="Times New Roman"/>
              <w:sz w:val="24"/>
            </w:rPr>
          </w:rPrChange>
        </w:rPr>
        <w:t>urządzeń</w:t>
      </w:r>
    </w:p>
    <w:p w14:paraId="5D05C17A" w14:textId="21C2F965" w:rsidR="003016C0" w:rsidRPr="001F4CC2" w:rsidRDefault="003016C0" w:rsidP="008D30BC">
      <w:pPr>
        <w:pStyle w:val="Akapitzlist"/>
        <w:numPr>
          <w:ilvl w:val="0"/>
          <w:numId w:val="6"/>
        </w:numPr>
        <w:spacing w:before="30" w:line="360" w:lineRule="auto"/>
        <w:jc w:val="both"/>
        <w:rPr>
          <w:rFonts w:ascii="Times New Roman" w:hAnsi="Times New Roman"/>
          <w:color w:val="000000" w:themeColor="text1"/>
          <w:sz w:val="24"/>
          <w:rPrChange w:id="161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617" w:author="wersja poprawiona" w:date="2023-04-03T01:59:00Z">
            <w:rPr>
              <w:rFonts w:ascii="Times New Roman" w:hAnsi="Times New Roman"/>
              <w:sz w:val="24"/>
            </w:rPr>
          </w:rPrChange>
        </w:rPr>
        <w:t>Graficzne przedstawianie najnowszych pomiarów</w:t>
      </w:r>
    </w:p>
    <w:p w14:paraId="4FE6579B" w14:textId="270BF72D" w:rsidR="003016C0" w:rsidRPr="001F4CC2" w:rsidRDefault="003016C0" w:rsidP="008D30BC">
      <w:pPr>
        <w:pStyle w:val="Akapitzlist"/>
        <w:numPr>
          <w:ilvl w:val="0"/>
          <w:numId w:val="6"/>
        </w:numPr>
        <w:spacing w:before="30" w:line="360" w:lineRule="auto"/>
        <w:jc w:val="both"/>
        <w:rPr>
          <w:rFonts w:ascii="Times New Roman" w:hAnsi="Times New Roman"/>
          <w:color w:val="000000" w:themeColor="text1"/>
          <w:sz w:val="24"/>
          <w:rPrChange w:id="161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619" w:author="wersja poprawiona" w:date="2023-04-03T01:59:00Z">
            <w:rPr>
              <w:rFonts w:ascii="Times New Roman" w:hAnsi="Times New Roman"/>
              <w:sz w:val="24"/>
            </w:rPr>
          </w:rPrChange>
        </w:rPr>
        <w:t xml:space="preserve">Graficzne przedstawienie wszystkich pomiarów z </w:t>
      </w:r>
      <w:r w:rsidR="00EC59EF" w:rsidRPr="001F4CC2">
        <w:rPr>
          <w:rFonts w:ascii="Times New Roman" w:hAnsi="Times New Roman"/>
          <w:color w:val="000000" w:themeColor="text1"/>
          <w:sz w:val="24"/>
          <w:rPrChange w:id="1620" w:author="wersja poprawiona" w:date="2023-04-03T01:59:00Z">
            <w:rPr>
              <w:rFonts w:ascii="Times New Roman" w:hAnsi="Times New Roman"/>
              <w:sz w:val="24"/>
            </w:rPr>
          </w:rPrChange>
        </w:rPr>
        <w:t>dowolnej ilości urządzeń</w:t>
      </w:r>
      <w:r w:rsidRPr="001F4CC2">
        <w:rPr>
          <w:rFonts w:ascii="Times New Roman" w:hAnsi="Times New Roman"/>
          <w:color w:val="000000" w:themeColor="text1"/>
          <w:sz w:val="24"/>
          <w:rPrChange w:id="1621" w:author="wersja poprawiona" w:date="2023-04-03T01:59:00Z">
            <w:rPr>
              <w:rFonts w:ascii="Times New Roman" w:hAnsi="Times New Roman"/>
              <w:sz w:val="24"/>
            </w:rPr>
          </w:rPrChange>
        </w:rPr>
        <w:t>.</w:t>
      </w:r>
    </w:p>
    <w:p w14:paraId="43E6C9A6" w14:textId="77777777" w:rsidR="001E75F8" w:rsidRPr="001F4CC2" w:rsidRDefault="00403505" w:rsidP="001E75F8">
      <w:pPr>
        <w:keepNext/>
        <w:spacing w:before="30" w:line="360" w:lineRule="auto"/>
        <w:jc w:val="center"/>
        <w:rPr>
          <w:color w:val="000000" w:themeColor="text1"/>
          <w:rPrChange w:id="1622" w:author="wersja poprawiona" w:date="2023-04-03T01:59:00Z">
            <w:rPr/>
          </w:rPrChange>
        </w:rPr>
      </w:pPr>
      <w:r w:rsidRPr="001F4CC2">
        <w:rPr>
          <w:color w:val="000000" w:themeColor="text1"/>
          <w:rPrChange w:id="1623" w:author="wersja poprawiona" w:date="2023-04-03T01:59:00Z">
            <w:rPr/>
          </w:rPrChange>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1721766C" w:rsidR="003016C0" w:rsidRPr="001F4CC2" w:rsidRDefault="001E75F8" w:rsidP="001E75F8">
      <w:pPr>
        <w:pStyle w:val="Legenda"/>
        <w:jc w:val="center"/>
        <w:rPr>
          <w:color w:val="000000" w:themeColor="text1"/>
          <w:rPrChange w:id="1624" w:author="wersja poprawiona" w:date="2023-04-03T01:59:00Z">
            <w:rPr/>
          </w:rPrChange>
        </w:rPr>
      </w:pPr>
      <w:r w:rsidRPr="001F4CC2">
        <w:rPr>
          <w:color w:val="000000" w:themeColor="text1"/>
          <w:rPrChange w:id="1625" w:author="wersja poprawiona" w:date="2023-04-03T01:59:00Z">
            <w:rPr/>
          </w:rPrChange>
        </w:rPr>
        <w:t xml:space="preserve">Rys. </w:t>
      </w:r>
      <w:r w:rsidR="00543FF1" w:rsidRPr="001F4CC2">
        <w:rPr>
          <w:color w:val="000000" w:themeColor="text1"/>
          <w:rPrChange w:id="1626" w:author="wersja poprawiona" w:date="2023-04-03T01:59:00Z">
            <w:rPr/>
          </w:rPrChange>
        </w:rPr>
        <w:t>5.</w:t>
      </w:r>
      <w:del w:id="1627" w:author="wersja poprawiona" w:date="2023-04-03T01:59:00Z">
        <w:r w:rsidR="00543FF1">
          <w:delText>3.3.1.1</w:delText>
        </w:r>
      </w:del>
      <w:ins w:id="1628" w:author="wersja poprawiona" w:date="2023-04-03T01:59:00Z">
        <w:r w:rsidR="0012149D" w:rsidRPr="001F4CC2">
          <w:rPr>
            <w:color w:val="000000" w:themeColor="text1"/>
          </w:rPr>
          <w:t>30</w:t>
        </w:r>
      </w:ins>
      <w:r w:rsidR="00543FF1" w:rsidRPr="001F4CC2">
        <w:rPr>
          <w:color w:val="000000" w:themeColor="text1"/>
          <w:rPrChange w:id="1629" w:author="wersja poprawiona" w:date="2023-04-03T01:59:00Z">
            <w:rPr/>
          </w:rPrChange>
        </w:rPr>
        <w:t xml:space="preserve">. Schemat </w:t>
      </w:r>
      <w:del w:id="1630" w:author="wersja poprawiona" w:date="2023-04-03T01:59:00Z">
        <w:r w:rsidR="00543FF1">
          <w:delText>ideowy</w:delText>
        </w:r>
      </w:del>
      <w:ins w:id="1631" w:author="wersja poprawiona" w:date="2023-04-03T01:59:00Z">
        <w:r w:rsidR="00E86715" w:rsidRPr="001F4CC2">
          <w:rPr>
            <w:color w:val="000000" w:themeColor="text1"/>
          </w:rPr>
          <w:t>blokowy</w:t>
        </w:r>
      </w:ins>
      <w:r w:rsidR="00543FF1" w:rsidRPr="001F4CC2">
        <w:rPr>
          <w:color w:val="000000" w:themeColor="text1"/>
          <w:rPrChange w:id="1632" w:author="wersja poprawiona" w:date="2023-04-03T01:59:00Z">
            <w:rPr/>
          </w:rPrChange>
        </w:rPr>
        <w:t xml:space="preserve"> oprogramowania serwerowego</w:t>
      </w:r>
    </w:p>
    <w:p w14:paraId="34FA7A92" w14:textId="31EDCDFF" w:rsidR="00F3344F" w:rsidRPr="001F4CC2" w:rsidRDefault="005C5322" w:rsidP="008D30BC">
      <w:pPr>
        <w:spacing w:before="30" w:line="360" w:lineRule="auto"/>
        <w:jc w:val="both"/>
        <w:rPr>
          <w:rFonts w:ascii="Times New Roman" w:hAnsi="Times New Roman"/>
          <w:color w:val="000000" w:themeColor="text1"/>
          <w:sz w:val="24"/>
          <w:rPrChange w:id="1633"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1634" w:author="wersja poprawiona" w:date="2023-04-03T01:59:00Z">
            <w:rPr>
              <w:rFonts w:ascii="Times New Roman" w:hAnsi="Times New Roman"/>
              <w:b/>
              <w:sz w:val="24"/>
            </w:rPr>
          </w:rPrChange>
        </w:rPr>
        <w:tab/>
      </w:r>
      <w:r w:rsidR="009D61C6" w:rsidRPr="001F4CC2">
        <w:rPr>
          <w:rFonts w:ascii="Times New Roman" w:hAnsi="Times New Roman"/>
          <w:color w:val="000000" w:themeColor="text1"/>
          <w:sz w:val="24"/>
          <w:rPrChange w:id="1635" w:author="wersja poprawiona" w:date="2023-04-03T01:59:00Z">
            <w:rPr>
              <w:rFonts w:ascii="Times New Roman" w:hAnsi="Times New Roman"/>
              <w:sz w:val="24"/>
            </w:rPr>
          </w:rPrChange>
        </w:rPr>
        <w:t>Oprogramowanie serwerowe pełni kluczową rolę w systemie, umożliwia przetwarzanie i analizowanie danych z</w:t>
      </w:r>
      <w:r w:rsidR="00F3344F" w:rsidRPr="001F4CC2">
        <w:rPr>
          <w:rFonts w:ascii="Times New Roman" w:hAnsi="Times New Roman"/>
          <w:color w:val="000000" w:themeColor="text1"/>
          <w:sz w:val="24"/>
          <w:rPrChange w:id="1636" w:author="wersja poprawiona" w:date="2023-04-03T01:59:00Z">
            <w:rPr>
              <w:rFonts w:ascii="Times New Roman" w:hAnsi="Times New Roman"/>
              <w:sz w:val="24"/>
            </w:rPr>
          </w:rPrChange>
        </w:rPr>
        <w:t xml:space="preserve"> dowolnej ilości urządzeń pomiarowych podłączonych do sieci bezprzewodowej.</w:t>
      </w:r>
      <w:r w:rsidR="00C2382C" w:rsidRPr="001F4CC2">
        <w:rPr>
          <w:rFonts w:ascii="Times New Roman" w:hAnsi="Times New Roman"/>
          <w:color w:val="000000" w:themeColor="text1"/>
          <w:sz w:val="24"/>
          <w:rPrChange w:id="1637" w:author="wersja poprawiona" w:date="2023-04-03T01:59:00Z">
            <w:rPr>
              <w:rFonts w:ascii="Times New Roman" w:hAnsi="Times New Roman"/>
              <w:sz w:val="24"/>
            </w:rPr>
          </w:rPrChange>
        </w:rPr>
        <w:t xml:space="preserve"> Zostało zaimplementowane w postaci API, czyli interfejsu umożliwiającego komunikację pomiędzy aplikacjami i serwisami internetowymi</w:t>
      </w:r>
    </w:p>
    <w:p w14:paraId="531D9681" w14:textId="7A240950" w:rsidR="00C2382C" w:rsidRPr="001F4CC2" w:rsidRDefault="00F3344F" w:rsidP="008D30BC">
      <w:pPr>
        <w:spacing w:before="30" w:line="360" w:lineRule="auto"/>
        <w:jc w:val="both"/>
        <w:rPr>
          <w:rFonts w:ascii="Times New Roman" w:hAnsi="Times New Roman"/>
          <w:color w:val="000000" w:themeColor="text1"/>
          <w:sz w:val="24"/>
          <w:rPrChange w:id="163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639" w:author="wersja poprawiona" w:date="2023-04-03T01:59:00Z">
            <w:rPr>
              <w:rFonts w:ascii="Times New Roman" w:hAnsi="Times New Roman"/>
              <w:sz w:val="24"/>
            </w:rPr>
          </w:rPrChange>
        </w:rPr>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sidRPr="001F4CC2">
        <w:rPr>
          <w:rFonts w:ascii="Times New Roman" w:hAnsi="Times New Roman"/>
          <w:color w:val="000000" w:themeColor="text1"/>
          <w:sz w:val="24"/>
          <w:rPrChange w:id="1640" w:author="wersja poprawiona" w:date="2023-04-03T01:59:00Z">
            <w:rPr>
              <w:rFonts w:ascii="Times New Roman" w:hAnsi="Times New Roman"/>
              <w:sz w:val="24"/>
            </w:rPr>
          </w:rPrChange>
        </w:rPr>
        <w:lastRenderedPageBreak/>
        <w:t xml:space="preserve">napisany program jest otwarty na możliwość rozbudowy w przypadku chęci rozszerzenia projektu o np. urządzenia </w:t>
      </w:r>
      <w:r w:rsidR="007D318C" w:rsidRPr="001F4CC2">
        <w:rPr>
          <w:rFonts w:ascii="Times New Roman" w:hAnsi="Times New Roman"/>
          <w:color w:val="000000" w:themeColor="text1"/>
          <w:sz w:val="24"/>
          <w:rPrChange w:id="1641" w:author="wersja poprawiona" w:date="2023-04-03T01:59:00Z">
            <w:rPr>
              <w:rFonts w:ascii="Times New Roman" w:hAnsi="Times New Roman"/>
              <w:sz w:val="24"/>
            </w:rPr>
          </w:rPrChange>
        </w:rPr>
        <w:t>wykonawcze</w:t>
      </w:r>
      <w:r w:rsidR="00882CAA" w:rsidRPr="001F4CC2">
        <w:rPr>
          <w:rFonts w:ascii="Times New Roman" w:hAnsi="Times New Roman"/>
          <w:color w:val="000000" w:themeColor="text1"/>
          <w:sz w:val="24"/>
          <w:rPrChange w:id="1642" w:author="wersja poprawiona" w:date="2023-04-03T01:59:00Z">
            <w:rPr>
              <w:rFonts w:ascii="Times New Roman" w:hAnsi="Times New Roman"/>
              <w:sz w:val="24"/>
            </w:rPr>
          </w:rPrChange>
        </w:rPr>
        <w:t xml:space="preserve"> lub bardziej skomplikowane urządzenia pomiarowe</w:t>
      </w:r>
      <w:r w:rsidR="0013402C" w:rsidRPr="001F4CC2">
        <w:rPr>
          <w:rFonts w:ascii="Times New Roman" w:hAnsi="Times New Roman"/>
          <w:color w:val="000000" w:themeColor="text1"/>
          <w:sz w:val="24"/>
          <w:rPrChange w:id="1643" w:author="wersja poprawiona" w:date="2023-04-03T01:59:00Z">
            <w:rPr>
              <w:rFonts w:ascii="Times New Roman" w:hAnsi="Times New Roman"/>
              <w:sz w:val="24"/>
            </w:rPr>
          </w:rPrChange>
        </w:rPr>
        <w:t xml:space="preserve"> [8]</w:t>
      </w:r>
      <w:r w:rsidR="00882CAA" w:rsidRPr="001F4CC2">
        <w:rPr>
          <w:rFonts w:ascii="Times New Roman" w:hAnsi="Times New Roman"/>
          <w:color w:val="000000" w:themeColor="text1"/>
          <w:sz w:val="24"/>
          <w:rPrChange w:id="1644" w:author="wersja poprawiona" w:date="2023-04-03T01:59:00Z">
            <w:rPr>
              <w:rFonts w:ascii="Times New Roman" w:hAnsi="Times New Roman"/>
              <w:sz w:val="24"/>
            </w:rPr>
          </w:rPrChange>
        </w:rPr>
        <w:t>.</w:t>
      </w:r>
    </w:p>
    <w:p w14:paraId="40186D66" w14:textId="324BD211" w:rsidR="00C2382C" w:rsidRPr="001F4CC2" w:rsidRDefault="00C2382C" w:rsidP="008D30BC">
      <w:pPr>
        <w:spacing w:before="30" w:line="360" w:lineRule="auto"/>
        <w:ind w:firstLine="708"/>
        <w:jc w:val="both"/>
        <w:rPr>
          <w:rFonts w:ascii="Times New Roman" w:hAnsi="Times New Roman"/>
          <w:color w:val="000000" w:themeColor="text1"/>
          <w:sz w:val="24"/>
          <w:rPrChange w:id="164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646" w:author="wersja poprawiona" w:date="2023-04-03T01:59:00Z">
            <w:rPr>
              <w:rFonts w:ascii="Times New Roman" w:hAnsi="Times New Roman"/>
              <w:sz w:val="24"/>
            </w:rPr>
          </w:rPrChange>
        </w:rPr>
        <w:t xml:space="preserve">API pozwala na komunikację przy pomocy endpointów, czyli miejsc, </w:t>
      </w:r>
      <w:r w:rsidR="008011F9" w:rsidRPr="001F4CC2">
        <w:rPr>
          <w:rFonts w:ascii="Times New Roman" w:hAnsi="Times New Roman"/>
          <w:color w:val="000000" w:themeColor="text1"/>
          <w:sz w:val="24"/>
          <w:rPrChange w:id="1647" w:author="wersja poprawiona" w:date="2023-04-03T01:59:00Z">
            <w:rPr>
              <w:rFonts w:ascii="Times New Roman" w:hAnsi="Times New Roman"/>
              <w:sz w:val="24"/>
            </w:rPr>
          </w:rPrChange>
        </w:rPr>
        <w:t>przez które</w:t>
      </w:r>
      <w:r w:rsidRPr="001F4CC2">
        <w:rPr>
          <w:rFonts w:ascii="Times New Roman" w:hAnsi="Times New Roman"/>
          <w:color w:val="000000" w:themeColor="text1"/>
          <w:sz w:val="24"/>
          <w:rPrChange w:id="1648" w:author="wersja poprawiona" w:date="2023-04-03T01:59:00Z">
            <w:rPr>
              <w:rFonts w:ascii="Times New Roman" w:hAnsi="Times New Roman"/>
              <w:sz w:val="24"/>
            </w:rPr>
          </w:rPrChange>
        </w:rPr>
        <w:t xml:space="preserve"> można nawiązać połączenie z aplikacją. Ich struktura została zaprojektowana na podstawie schematu ideowego </w:t>
      </w:r>
      <w:r w:rsidR="008011F9" w:rsidRPr="001F4CC2">
        <w:rPr>
          <w:rFonts w:ascii="Times New Roman" w:hAnsi="Times New Roman"/>
          <w:color w:val="000000" w:themeColor="text1"/>
          <w:sz w:val="24"/>
          <w:rPrChange w:id="1649" w:author="wersja poprawiona" w:date="2023-04-03T01:59:00Z">
            <w:rPr>
              <w:rFonts w:ascii="Times New Roman" w:hAnsi="Times New Roman"/>
              <w:sz w:val="24"/>
            </w:rPr>
          </w:rPrChange>
        </w:rPr>
        <w:t>części serwerowej projektu.</w:t>
      </w:r>
    </w:p>
    <w:p w14:paraId="79C8B9F7" w14:textId="77777777" w:rsidR="001E75F8" w:rsidRDefault="008011F9" w:rsidP="00543FF1">
      <w:pPr>
        <w:keepNext/>
        <w:spacing w:before="30" w:line="360" w:lineRule="auto"/>
        <w:jc w:val="center"/>
        <w:rPr>
          <w:del w:id="1650" w:author="wersja poprawiona" w:date="2023-04-03T01:59:00Z"/>
        </w:rPr>
      </w:pPr>
      <w:del w:id="1651" w:author="wersja poprawiona" w:date="2023-04-03T01:59:00Z">
        <w:r>
          <w:rPr>
            <w:noProof/>
          </w:rPr>
          <w:lastRenderedPageBreak/>
          <w:drawing>
            <wp:inline distT="0" distB="0" distL="0" distR="0" wp14:anchorId="2493236E" wp14:editId="3BC2FF9D">
              <wp:extent cx="5753100" cy="356235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del>
    </w:p>
    <w:p w14:paraId="57EC1AB5" w14:textId="547FC8A8" w:rsidR="001E75F8" w:rsidRPr="001F4CC2" w:rsidRDefault="000E3C28" w:rsidP="00543FF1">
      <w:pPr>
        <w:keepNext/>
        <w:spacing w:before="30" w:line="360" w:lineRule="auto"/>
        <w:jc w:val="center"/>
        <w:rPr>
          <w:ins w:id="1652" w:author="wersja poprawiona" w:date="2023-04-03T01:59:00Z"/>
          <w:color w:val="000000" w:themeColor="text1"/>
        </w:rPr>
      </w:pPr>
      <w:ins w:id="1653" w:author="wersja poprawiona" w:date="2023-04-03T01:59:00Z">
        <w:r w:rsidRPr="001F4CC2">
          <w:rPr>
            <w:noProof/>
            <w:color w:val="000000" w:themeColor="text1"/>
          </w:rPr>
          <w:drawing>
            <wp:inline distT="0" distB="0" distL="0" distR="0" wp14:anchorId="662E5A33" wp14:editId="79232643">
              <wp:extent cx="5715000" cy="37528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ins>
    </w:p>
    <w:p w14:paraId="057B3BDC" w14:textId="42D4FCE8" w:rsidR="00963DA5" w:rsidRPr="001F4CC2" w:rsidRDefault="001E75F8" w:rsidP="00543FF1">
      <w:pPr>
        <w:pStyle w:val="Legenda"/>
        <w:jc w:val="center"/>
        <w:rPr>
          <w:rFonts w:ascii="Times New Roman" w:hAnsi="Times New Roman"/>
          <w:color w:val="000000" w:themeColor="text1"/>
          <w:sz w:val="24"/>
          <w:rPrChange w:id="1654" w:author="wersja poprawiona" w:date="2023-04-03T01:59:00Z">
            <w:rPr>
              <w:rFonts w:ascii="Times New Roman" w:hAnsi="Times New Roman"/>
              <w:sz w:val="24"/>
            </w:rPr>
          </w:rPrChange>
        </w:rPr>
      </w:pPr>
      <w:r w:rsidRPr="001F4CC2">
        <w:rPr>
          <w:color w:val="000000" w:themeColor="text1"/>
          <w:rPrChange w:id="1655" w:author="wersja poprawiona" w:date="2023-04-03T01:59:00Z">
            <w:rPr/>
          </w:rPrChange>
        </w:rPr>
        <w:t xml:space="preserve">Rys. </w:t>
      </w:r>
      <w:r w:rsidR="00543FF1" w:rsidRPr="001F4CC2">
        <w:rPr>
          <w:color w:val="000000" w:themeColor="text1"/>
          <w:rPrChange w:id="1656" w:author="wersja poprawiona" w:date="2023-04-03T01:59:00Z">
            <w:rPr/>
          </w:rPrChange>
        </w:rPr>
        <w:t>5.</w:t>
      </w:r>
      <w:del w:id="1657" w:author="wersja poprawiona" w:date="2023-04-03T01:59:00Z">
        <w:r w:rsidR="00543FF1">
          <w:delText>3.3.1.2</w:delText>
        </w:r>
      </w:del>
      <w:ins w:id="1658" w:author="wersja poprawiona" w:date="2023-04-03T01:59:00Z">
        <w:r w:rsidR="00543FF1" w:rsidRPr="001F4CC2">
          <w:rPr>
            <w:color w:val="000000" w:themeColor="text1"/>
          </w:rPr>
          <w:t>3</w:t>
        </w:r>
        <w:r w:rsidR="0012149D" w:rsidRPr="001F4CC2">
          <w:rPr>
            <w:color w:val="000000" w:themeColor="text1"/>
          </w:rPr>
          <w:t>1</w:t>
        </w:r>
      </w:ins>
      <w:r w:rsidR="00543FF1" w:rsidRPr="001F4CC2">
        <w:rPr>
          <w:color w:val="000000" w:themeColor="text1"/>
          <w:rPrChange w:id="1659" w:author="wersja poprawiona" w:date="2023-04-03T01:59:00Z">
            <w:rPr/>
          </w:rPrChange>
        </w:rPr>
        <w:t>. Graficzne przedstawienie struktury API</w:t>
      </w:r>
      <w:ins w:id="1660" w:author="wersja poprawiona" w:date="2023-04-03T01:59:00Z">
        <w:r w:rsidR="00853956" w:rsidRPr="001F4CC2">
          <w:rPr>
            <w:color w:val="000000" w:themeColor="text1"/>
          </w:rPr>
          <w:t xml:space="preserve"> [poprawić]</w:t>
        </w:r>
      </w:ins>
    </w:p>
    <w:p w14:paraId="1EBA53D5" w14:textId="6D2EDA88" w:rsidR="00963DA5" w:rsidRPr="001F4CC2" w:rsidRDefault="00963DA5" w:rsidP="008011F9">
      <w:pPr>
        <w:spacing w:before="30" w:line="360" w:lineRule="auto"/>
        <w:rPr>
          <w:rFonts w:ascii="Times New Roman" w:hAnsi="Times New Roman"/>
          <w:color w:val="000000" w:themeColor="text1"/>
          <w:sz w:val="24"/>
          <w:rPrChange w:id="1661" w:author="wersja poprawiona" w:date="2023-04-03T01:59:00Z">
            <w:rPr>
              <w:rFonts w:ascii="Times New Roman" w:hAnsi="Times New Roman"/>
              <w:sz w:val="24"/>
            </w:rPr>
          </w:rPrChange>
        </w:rPr>
      </w:pPr>
    </w:p>
    <w:p w14:paraId="3982908A" w14:textId="736CF2CE" w:rsidR="00963DA5" w:rsidRPr="001F4CC2" w:rsidRDefault="00963DA5" w:rsidP="0083267E">
      <w:pPr>
        <w:pStyle w:val="Nagwek4"/>
      </w:pPr>
      <w:bookmarkStart w:id="1662" w:name="_Toc128879306"/>
      <w:r w:rsidRPr="001F4CC2">
        <w:lastRenderedPageBreak/>
        <w:t>5.3.3.</w:t>
      </w:r>
      <w:r w:rsidR="00E20F04" w:rsidRPr="001F4CC2">
        <w:t>2</w:t>
      </w:r>
      <w:r w:rsidRPr="001F4CC2">
        <w:t xml:space="preserve"> Omówienie elementów części serwerowej</w:t>
      </w:r>
      <w:bookmarkEnd w:id="1662"/>
    </w:p>
    <w:p w14:paraId="330AD877" w14:textId="77777777" w:rsidR="008D30BC" w:rsidRPr="001F4CC2" w:rsidRDefault="008011F9" w:rsidP="008D30BC">
      <w:pPr>
        <w:keepNext/>
        <w:spacing w:before="30" w:line="360" w:lineRule="auto"/>
        <w:ind w:firstLine="708"/>
        <w:jc w:val="both"/>
        <w:rPr>
          <w:rFonts w:ascii="Times New Roman" w:hAnsi="Times New Roman"/>
          <w:color w:val="000000" w:themeColor="text1"/>
          <w:sz w:val="24"/>
          <w:rPrChange w:id="166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664" w:author="wersja poprawiona" w:date="2023-04-03T01:59:00Z">
            <w:rPr>
              <w:rFonts w:ascii="Times New Roman" w:hAnsi="Times New Roman"/>
              <w:sz w:val="24"/>
            </w:rPr>
          </w:rPrChange>
        </w:rPr>
        <w:t>Endpoint</w:t>
      </w:r>
      <w:r w:rsidRPr="001F4CC2">
        <w:rPr>
          <w:rFonts w:ascii="Times New Roman" w:hAnsi="Times New Roman"/>
          <w:b/>
          <w:color w:val="000000" w:themeColor="text1"/>
          <w:sz w:val="24"/>
          <w:rPrChange w:id="1665" w:author="wersja poprawiona" w:date="2023-04-03T01:59:00Z">
            <w:rPr>
              <w:rFonts w:ascii="Times New Roman" w:hAnsi="Times New Roman"/>
              <w:b/>
              <w:sz w:val="24"/>
            </w:rPr>
          </w:rPrChange>
        </w:rPr>
        <w:t xml:space="preserve"> </w:t>
      </w:r>
      <w:r w:rsidR="00543FF1" w:rsidRPr="001F4CC2">
        <w:rPr>
          <w:rFonts w:ascii="Times New Roman" w:hAnsi="Times New Roman"/>
          <w:color w:val="000000" w:themeColor="text1"/>
          <w:sz w:val="24"/>
          <w:rPrChange w:id="1666"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1667" w:author="wersja poprawiona" w:date="2023-04-03T01:59:00Z">
            <w:rPr>
              <w:rFonts w:ascii="Times New Roman" w:hAnsi="Times New Roman"/>
              <w:sz w:val="24"/>
            </w:rPr>
          </w:rPrChange>
        </w:rPr>
        <w:t>/</w:t>
      </w:r>
      <w:r w:rsidR="00543FF1" w:rsidRPr="001F4CC2">
        <w:rPr>
          <w:rFonts w:ascii="Times New Roman" w:hAnsi="Times New Roman"/>
          <w:color w:val="000000" w:themeColor="text1"/>
          <w:sz w:val="24"/>
          <w:rPrChange w:id="1668"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1669" w:author="wersja poprawiona" w:date="2023-04-03T01:59:00Z">
            <w:rPr>
              <w:rFonts w:ascii="Times New Roman" w:hAnsi="Times New Roman"/>
              <w:sz w:val="24"/>
            </w:rPr>
          </w:rPrChange>
        </w:rPr>
        <w:t xml:space="preserve"> odpowiedzialny jest za wyświetlanie interfejsu użytkownika (dashboard). Jego jedyną rolą jest renderowanie wygenerowanego przez aplikację serwerową pliku HTML przy wejściu na stronę główną projektu.</w:t>
      </w:r>
    </w:p>
    <w:p w14:paraId="7FF72612" w14:textId="77777777" w:rsidR="001E75F8" w:rsidRDefault="00F327E7" w:rsidP="008D30BC">
      <w:pPr>
        <w:keepNext/>
        <w:spacing w:before="30" w:line="360" w:lineRule="auto"/>
        <w:jc w:val="center"/>
        <w:rPr>
          <w:del w:id="1670" w:author="wersja poprawiona" w:date="2023-04-03T01:59:00Z"/>
        </w:rPr>
      </w:pPr>
      <w:del w:id="1671" w:author="wersja poprawiona" w:date="2023-04-03T01:59:00Z">
        <w:r>
          <w:rPr>
            <w:rFonts w:ascii="Times New Roman" w:hAnsi="Times New Roman" w:cs="Times New Roman"/>
            <w:noProof/>
            <w:sz w:val="24"/>
            <w:szCs w:val="24"/>
          </w:rPr>
          <w:drawing>
            <wp:inline distT="0" distB="0" distL="0" distR="0" wp14:anchorId="0E442C1F" wp14:editId="685D5B41">
              <wp:extent cx="5759450" cy="1412875"/>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1412875"/>
                      </a:xfrm>
                      <a:prstGeom prst="rect">
                        <a:avLst/>
                      </a:prstGeom>
                      <a:noFill/>
                      <a:ln>
                        <a:noFill/>
                      </a:ln>
                    </pic:spPr>
                  </pic:pic>
                </a:graphicData>
              </a:graphic>
            </wp:inline>
          </w:drawing>
        </w:r>
      </w:del>
    </w:p>
    <w:p w14:paraId="103EB8E9" w14:textId="477C7FEB" w:rsidR="004E787C" w:rsidRPr="001F4CC2" w:rsidRDefault="001E75F8" w:rsidP="004D6DDA">
      <w:pPr>
        <w:pStyle w:val="Legenda"/>
        <w:keepNext/>
        <w:rPr>
          <w:color w:val="000000" w:themeColor="text1"/>
          <w:rPrChange w:id="1672" w:author="wersja poprawiona" w:date="2023-04-03T01:59:00Z">
            <w:rPr/>
          </w:rPrChange>
        </w:rPr>
        <w:pPrChange w:id="1673" w:author="wersja poprawiona" w:date="2023-04-03T01:59:00Z">
          <w:pPr>
            <w:pStyle w:val="Legenda"/>
          </w:pPr>
        </w:pPrChange>
      </w:pPr>
      <w:del w:id="1674" w:author="wersja poprawiona" w:date="2023-04-03T01:59:00Z">
        <w:r>
          <w:delText xml:space="preserve">Rys. </w:delText>
        </w:r>
        <w:r w:rsidR="00543FF1">
          <w:delText>5.3.3.</w:delText>
        </w:r>
        <w:r w:rsidR="00D87D0F">
          <w:delText>2</w:delText>
        </w:r>
        <w:r w:rsidR="00543FF1">
          <w:delText>.</w:delText>
        </w:r>
        <w:r w:rsidR="00D87D0F">
          <w:delText>1</w:delText>
        </w:r>
        <w:r w:rsidR="00543FF1">
          <w:delText>.</w:delText>
        </w:r>
      </w:del>
      <w:ins w:id="1675" w:author="wersja poprawiona" w:date="2023-04-03T01:59:00Z">
        <w:r w:rsidR="004E787C" w:rsidRPr="001F4CC2">
          <w:rPr>
            <w:color w:val="000000" w:themeColor="text1"/>
          </w:rPr>
          <w:t xml:space="preserve">Listing </w:t>
        </w:r>
        <w:r w:rsidR="0012149D" w:rsidRPr="001F4CC2">
          <w:rPr>
            <w:color w:val="000000" w:themeColor="text1"/>
          </w:rPr>
          <w:t>6</w:t>
        </w:r>
        <w:r w:rsidR="000E3C28" w:rsidRPr="001F4CC2">
          <w:rPr>
            <w:color w:val="000000" w:themeColor="text1"/>
          </w:rPr>
          <w:t>.</w:t>
        </w:r>
      </w:ins>
      <w:r w:rsidR="00801BA9" w:rsidRPr="001F4CC2">
        <w:rPr>
          <w:color w:val="000000" w:themeColor="text1"/>
          <w:rPrChange w:id="1676" w:author="wersja poprawiona" w:date="2023-04-03T01:59:00Z">
            <w:rPr/>
          </w:rPrChange>
        </w:rPr>
        <w:t xml:space="preserve"> Kod obsługujący endpoint [/]</w:t>
      </w:r>
    </w:p>
    <w:p w14:paraId="6082BD14" w14:textId="77777777" w:rsidR="007531E6" w:rsidRDefault="007531E6">
      <w:pPr>
        <w:rPr>
          <w:del w:id="1677" w:author="wersja poprawiona" w:date="2023-04-03T01:59:00Z"/>
          <w:i/>
          <w:iCs/>
          <w:color w:val="44546A" w:themeColor="text2"/>
          <w:sz w:val="18"/>
          <w:szCs w:val="18"/>
        </w:rPr>
      </w:pPr>
      <w:del w:id="1678" w:author="wersja poprawiona" w:date="2023-04-03T01:59:00Z">
        <w:r>
          <w:br w:type="page"/>
        </w:r>
      </w:del>
    </w:p>
    <w:p w14:paraId="10ECAFF1" w14:textId="6429CF84" w:rsidR="001E75F8" w:rsidRPr="001F4CC2" w:rsidRDefault="00F327E7" w:rsidP="0009662F">
      <w:pPr>
        <w:keepNext/>
        <w:spacing w:before="30" w:line="360" w:lineRule="auto"/>
        <w:rPr>
          <w:ins w:id="1679" w:author="wersja poprawiona" w:date="2023-04-03T01:59:00Z"/>
          <w:color w:val="000000" w:themeColor="text1"/>
        </w:rPr>
      </w:pPr>
      <w:ins w:id="1680"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5FF7FB97" wp14:editId="6464D034">
              <wp:extent cx="3847605" cy="943872"/>
              <wp:effectExtent l="0" t="0" r="635" b="88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3314" cy="950179"/>
                      </a:xfrm>
                      <a:prstGeom prst="rect">
                        <a:avLst/>
                      </a:prstGeom>
                      <a:noFill/>
                      <a:ln>
                        <a:noFill/>
                      </a:ln>
                    </pic:spPr>
                  </pic:pic>
                </a:graphicData>
              </a:graphic>
            </wp:inline>
          </w:drawing>
        </w:r>
      </w:ins>
    </w:p>
    <w:p w14:paraId="322E3E1F" w14:textId="77777777" w:rsidR="008011F9" w:rsidRPr="001F4CC2" w:rsidRDefault="008011F9" w:rsidP="001E75F8">
      <w:pPr>
        <w:pStyle w:val="Legenda"/>
        <w:rPr>
          <w:rFonts w:ascii="Times New Roman" w:hAnsi="Times New Roman"/>
          <w:color w:val="000000" w:themeColor="text1"/>
          <w:sz w:val="24"/>
          <w:rPrChange w:id="1681" w:author="wersja poprawiona" w:date="2023-04-03T01:59:00Z">
            <w:rPr>
              <w:rFonts w:ascii="Times New Roman" w:hAnsi="Times New Roman"/>
              <w:sz w:val="24"/>
            </w:rPr>
          </w:rPrChange>
        </w:rPr>
      </w:pPr>
    </w:p>
    <w:p w14:paraId="37B14ACB" w14:textId="2CA84723" w:rsidR="00046E81" w:rsidRPr="001F4CC2" w:rsidRDefault="008011F9" w:rsidP="008D30BC">
      <w:pPr>
        <w:spacing w:before="30" w:line="360" w:lineRule="auto"/>
        <w:jc w:val="both"/>
        <w:rPr>
          <w:rFonts w:ascii="Times New Roman" w:hAnsi="Times New Roman"/>
          <w:color w:val="000000" w:themeColor="text1"/>
          <w:sz w:val="24"/>
          <w:rPrChange w:id="168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683" w:author="wersja poprawiona" w:date="2023-04-03T01:59:00Z">
            <w:rPr>
              <w:rFonts w:ascii="Times New Roman" w:hAnsi="Times New Roman"/>
              <w:sz w:val="24"/>
            </w:rPr>
          </w:rPrChange>
        </w:rPr>
        <w:tab/>
      </w:r>
      <w:r w:rsidR="00046E81" w:rsidRPr="001F4CC2">
        <w:rPr>
          <w:rFonts w:ascii="Times New Roman" w:hAnsi="Times New Roman"/>
          <w:color w:val="000000" w:themeColor="text1"/>
          <w:sz w:val="24"/>
          <w:rPrChange w:id="1684" w:author="wersja poprawiona" w:date="2023-04-03T01:59:00Z">
            <w:rPr>
              <w:rFonts w:ascii="Times New Roman" w:hAnsi="Times New Roman"/>
              <w:sz w:val="24"/>
            </w:rPr>
          </w:rPrChange>
        </w:rPr>
        <w:t>Endpoint</w:t>
      </w:r>
      <w:r w:rsidRPr="001F4CC2">
        <w:rPr>
          <w:rFonts w:ascii="Times New Roman" w:hAnsi="Times New Roman"/>
          <w:color w:val="000000" w:themeColor="text1"/>
          <w:sz w:val="24"/>
          <w:rPrChange w:id="1685" w:author="wersja poprawiona" w:date="2023-04-03T01:59:00Z">
            <w:rPr>
              <w:rFonts w:ascii="Times New Roman" w:hAnsi="Times New Roman"/>
              <w:sz w:val="24"/>
            </w:rPr>
          </w:rPrChange>
        </w:rPr>
        <w:t xml:space="preserve"> </w:t>
      </w:r>
      <w:r w:rsidR="00543FF1" w:rsidRPr="001F4CC2">
        <w:rPr>
          <w:rFonts w:ascii="Times New Roman" w:hAnsi="Times New Roman"/>
          <w:color w:val="000000" w:themeColor="text1"/>
          <w:sz w:val="24"/>
          <w:rPrChange w:id="1686"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1687" w:author="wersja poprawiona" w:date="2023-04-03T01:59:00Z">
            <w:rPr>
              <w:rFonts w:ascii="Times New Roman" w:hAnsi="Times New Roman"/>
              <w:sz w:val="24"/>
            </w:rPr>
          </w:rPrChange>
        </w:rPr>
        <w:t>/data-collector</w:t>
      </w:r>
      <w:r w:rsidR="00543FF1" w:rsidRPr="001F4CC2">
        <w:rPr>
          <w:rFonts w:ascii="Times New Roman" w:hAnsi="Times New Roman"/>
          <w:color w:val="000000" w:themeColor="text1"/>
          <w:sz w:val="24"/>
          <w:rPrChange w:id="1688" w:author="wersja poprawiona" w:date="2023-04-03T01:59:00Z">
            <w:rPr>
              <w:rFonts w:ascii="Times New Roman" w:hAnsi="Times New Roman"/>
              <w:sz w:val="24"/>
            </w:rPr>
          </w:rPrChange>
        </w:rPr>
        <w:t>]</w:t>
      </w:r>
      <w:r w:rsidR="00046E81" w:rsidRPr="001F4CC2">
        <w:rPr>
          <w:rFonts w:ascii="Times New Roman" w:hAnsi="Times New Roman"/>
          <w:b/>
          <w:color w:val="000000" w:themeColor="text1"/>
          <w:sz w:val="24"/>
          <w:rPrChange w:id="1689" w:author="wersja poprawiona" w:date="2023-04-03T01:59:00Z">
            <w:rPr>
              <w:rFonts w:ascii="Times New Roman" w:hAnsi="Times New Roman"/>
              <w:b/>
              <w:sz w:val="24"/>
            </w:rPr>
          </w:rPrChange>
        </w:rPr>
        <w:t xml:space="preserve"> </w:t>
      </w:r>
      <w:r w:rsidR="00046E81" w:rsidRPr="001F4CC2">
        <w:rPr>
          <w:rFonts w:ascii="Times New Roman" w:hAnsi="Times New Roman"/>
          <w:color w:val="000000" w:themeColor="text1"/>
          <w:sz w:val="24"/>
          <w:rPrChange w:id="1690" w:author="wersja poprawiona" w:date="2023-04-03T01:59:00Z">
            <w:rPr>
              <w:rFonts w:ascii="Times New Roman" w:hAnsi="Times New Roman"/>
              <w:sz w:val="24"/>
            </w:rPr>
          </w:rPrChange>
        </w:rPr>
        <w:t xml:space="preserve">odpowiada za odbieranie ramki danych z urządzenia pomiarowego – z tego powodu obsługuje jedynie metodę POST. Obsługuje go funkcja </w:t>
      </w:r>
      <w:r w:rsidR="007D318C" w:rsidRPr="001F4CC2">
        <w:rPr>
          <w:rFonts w:ascii="Times New Roman" w:hAnsi="Times New Roman"/>
          <w:i/>
          <w:color w:val="000000" w:themeColor="text1"/>
          <w:sz w:val="24"/>
          <w:rPrChange w:id="1691" w:author="wersja poprawiona" w:date="2023-04-03T01:59:00Z">
            <w:rPr>
              <w:rFonts w:ascii="Times New Roman" w:hAnsi="Times New Roman"/>
              <w:i/>
              <w:sz w:val="24"/>
            </w:rPr>
          </w:rPrChange>
        </w:rPr>
        <w:t xml:space="preserve">collector(). </w:t>
      </w:r>
      <w:r w:rsidR="005300F3" w:rsidRPr="001F4CC2">
        <w:rPr>
          <w:rFonts w:ascii="Times New Roman" w:hAnsi="Times New Roman"/>
          <w:color w:val="000000" w:themeColor="text1"/>
          <w:sz w:val="24"/>
          <w:rPrChange w:id="1692" w:author="wersja poprawiona" w:date="2023-04-03T01:59:00Z">
            <w:rPr>
              <w:rFonts w:ascii="Times New Roman" w:hAnsi="Times New Roman"/>
              <w:sz w:val="24"/>
            </w:rPr>
          </w:rPrChange>
        </w:rPr>
        <w:t>W</w:t>
      </w:r>
      <w:r w:rsidR="00CD0AF1" w:rsidRPr="001F4CC2">
        <w:rPr>
          <w:rFonts w:ascii="Times New Roman" w:hAnsi="Times New Roman"/>
          <w:color w:val="000000" w:themeColor="text1"/>
          <w:sz w:val="24"/>
          <w:rPrChange w:id="1693" w:author="wersja poprawiona" w:date="2023-04-03T01:59:00Z">
            <w:rPr>
              <w:rFonts w:ascii="Times New Roman" w:hAnsi="Times New Roman"/>
              <w:sz w:val="24"/>
            </w:rPr>
          </w:rPrChange>
        </w:rPr>
        <w:t xml:space="preserve"> funkcji</w:t>
      </w:r>
      <w:r w:rsidR="00046E81" w:rsidRPr="001F4CC2">
        <w:rPr>
          <w:rFonts w:ascii="Times New Roman" w:hAnsi="Times New Roman"/>
          <w:color w:val="000000" w:themeColor="text1"/>
          <w:sz w:val="24"/>
          <w:rPrChange w:id="1694" w:author="wersja poprawiona" w:date="2023-04-03T01:59:00Z">
            <w:rPr>
              <w:rFonts w:ascii="Times New Roman" w:hAnsi="Times New Roman"/>
              <w:sz w:val="24"/>
            </w:rPr>
          </w:rPrChange>
        </w:rPr>
        <w:t xml:space="preserve"> </w:t>
      </w:r>
      <w:r w:rsidR="00CD0AF1" w:rsidRPr="001F4CC2">
        <w:rPr>
          <w:rFonts w:ascii="Times New Roman" w:hAnsi="Times New Roman"/>
          <w:color w:val="000000" w:themeColor="text1"/>
          <w:sz w:val="24"/>
          <w:rPrChange w:id="1695" w:author="wersja poprawiona" w:date="2023-04-03T01:59:00Z">
            <w:rPr>
              <w:rFonts w:ascii="Times New Roman" w:hAnsi="Times New Roman"/>
              <w:sz w:val="24"/>
            </w:rPr>
          </w:rPrChange>
        </w:rPr>
        <w:t>została</w:t>
      </w:r>
      <w:r w:rsidR="00046E81" w:rsidRPr="001F4CC2">
        <w:rPr>
          <w:rFonts w:ascii="Times New Roman" w:hAnsi="Times New Roman"/>
          <w:color w:val="000000" w:themeColor="text1"/>
          <w:sz w:val="24"/>
          <w:rPrChange w:id="1696" w:author="wersja poprawiona" w:date="2023-04-03T01:59:00Z">
            <w:rPr>
              <w:rFonts w:ascii="Times New Roman" w:hAnsi="Times New Roman"/>
              <w:sz w:val="24"/>
            </w:rPr>
          </w:rPrChange>
        </w:rPr>
        <w:t xml:space="preserve"> wykorzystana konstrukcja </w:t>
      </w:r>
      <w:r w:rsidR="00046E81" w:rsidRPr="001F4CC2">
        <w:rPr>
          <w:rFonts w:ascii="Times New Roman" w:hAnsi="Times New Roman"/>
          <w:i/>
          <w:color w:val="000000" w:themeColor="text1"/>
          <w:sz w:val="24"/>
          <w:rPrChange w:id="1697" w:author="wersja poprawiona" w:date="2023-04-03T01:59:00Z">
            <w:rPr>
              <w:rFonts w:ascii="Times New Roman" w:hAnsi="Times New Roman"/>
              <w:i/>
              <w:sz w:val="24"/>
            </w:rPr>
          </w:rPrChange>
        </w:rPr>
        <w:t>Try Except</w:t>
      </w:r>
      <w:r w:rsidR="00046E81" w:rsidRPr="001F4CC2">
        <w:rPr>
          <w:rFonts w:ascii="Times New Roman" w:hAnsi="Times New Roman"/>
          <w:color w:val="000000" w:themeColor="text1"/>
          <w:sz w:val="24"/>
          <w:rPrChange w:id="1698" w:author="wersja poprawiona" w:date="2023-04-03T01:59:00Z">
            <w:rPr>
              <w:rFonts w:ascii="Times New Roman" w:hAnsi="Times New Roman"/>
              <w:sz w:val="24"/>
            </w:rPr>
          </w:rPrChange>
        </w:rPr>
        <w:t>, której zadaniem jest wyłapanie błędów związanych z dekodowaniem danych wejściowych i ewentualne przerwanie procedury.</w:t>
      </w:r>
    </w:p>
    <w:p w14:paraId="129C9AC2" w14:textId="77777777" w:rsidR="001E75F8" w:rsidRDefault="00F327E7" w:rsidP="008D30BC">
      <w:pPr>
        <w:keepNext/>
        <w:spacing w:before="30" w:line="360" w:lineRule="auto"/>
        <w:jc w:val="center"/>
        <w:rPr>
          <w:del w:id="1699" w:author="wersja poprawiona" w:date="2023-04-03T01:59:00Z"/>
        </w:rPr>
      </w:pPr>
      <w:del w:id="1700" w:author="wersja poprawiona" w:date="2023-04-03T01:59:00Z">
        <w:r>
          <w:rPr>
            <w:rFonts w:ascii="Times New Roman" w:hAnsi="Times New Roman" w:cs="Times New Roman"/>
            <w:noProof/>
            <w:sz w:val="24"/>
            <w:szCs w:val="24"/>
          </w:rPr>
          <w:lastRenderedPageBreak/>
          <w:drawing>
            <wp:inline distT="0" distB="0" distL="0" distR="0" wp14:anchorId="5067B91A" wp14:editId="3634F0D7">
              <wp:extent cx="5795010" cy="3420110"/>
              <wp:effectExtent l="0" t="0" r="0" b="889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del>
    </w:p>
    <w:p w14:paraId="25FF5E6A" w14:textId="1CE9CCEF" w:rsidR="004E787C" w:rsidRPr="001F4CC2" w:rsidRDefault="001E75F8" w:rsidP="004D6DDA">
      <w:pPr>
        <w:pStyle w:val="Legenda"/>
        <w:keepNext/>
        <w:rPr>
          <w:ins w:id="1701" w:author="wersja poprawiona" w:date="2023-04-03T01:59:00Z"/>
          <w:color w:val="000000" w:themeColor="text1"/>
        </w:rPr>
      </w:pPr>
      <w:del w:id="1702" w:author="wersja poprawiona" w:date="2023-04-03T01:59:00Z">
        <w:r>
          <w:delText xml:space="preserve">Rys. </w:delText>
        </w:r>
        <w:r w:rsidR="00543FF1">
          <w:delText>5.3.3.</w:delText>
        </w:r>
        <w:r w:rsidR="00D87D0F">
          <w:delText>2</w:delText>
        </w:r>
        <w:r w:rsidR="00543FF1">
          <w:delText>.</w:delText>
        </w:r>
        <w:r w:rsidR="00D87D0F">
          <w:delText>2</w:delText>
        </w:r>
        <w:r w:rsidR="00543FF1">
          <w:delText>.</w:delText>
        </w:r>
      </w:del>
      <w:ins w:id="1703" w:author="wersja poprawiona" w:date="2023-04-03T01:59:00Z">
        <w:r w:rsidR="004E787C" w:rsidRPr="001F4CC2">
          <w:rPr>
            <w:color w:val="000000" w:themeColor="text1"/>
          </w:rPr>
          <w:t xml:space="preserve">Listing </w:t>
        </w:r>
        <w:r w:rsidR="0012149D" w:rsidRPr="001F4CC2">
          <w:rPr>
            <w:color w:val="000000" w:themeColor="text1"/>
          </w:rPr>
          <w:t>7</w:t>
        </w:r>
        <w:r w:rsidR="000E3C28" w:rsidRPr="001F4CC2">
          <w:rPr>
            <w:color w:val="000000" w:themeColor="text1"/>
          </w:rPr>
          <w:t>.</w:t>
        </w:r>
      </w:ins>
      <w:r w:rsidR="00801BA9" w:rsidRPr="001F4CC2">
        <w:rPr>
          <w:color w:val="000000" w:themeColor="text1"/>
          <w:rPrChange w:id="1704" w:author="wersja poprawiona" w:date="2023-04-03T01:59:00Z">
            <w:rPr/>
          </w:rPrChange>
        </w:rPr>
        <w:t xml:space="preserve"> Kod obsługujący endpoint [/data-collector]</w:t>
      </w:r>
    </w:p>
    <w:p w14:paraId="58D16441" w14:textId="77777777" w:rsidR="001E75F8" w:rsidRPr="001F4CC2" w:rsidRDefault="00F327E7" w:rsidP="008D30BC">
      <w:pPr>
        <w:keepNext/>
        <w:spacing w:before="30" w:line="360" w:lineRule="auto"/>
        <w:jc w:val="center"/>
        <w:rPr>
          <w:ins w:id="1705" w:author="wersja poprawiona" w:date="2023-04-03T01:59:00Z"/>
          <w:color w:val="000000" w:themeColor="text1"/>
        </w:rPr>
      </w:pPr>
      <w:ins w:id="1706" w:author="wersja poprawiona" w:date="2023-04-03T01:59:00Z">
        <w:r w:rsidRPr="001F4CC2">
          <w:rPr>
            <w:rFonts w:ascii="Times New Roman" w:hAnsi="Times New Roman" w:cs="Times New Roman"/>
            <w:noProof/>
            <w:color w:val="000000" w:themeColor="text1"/>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ins>
    </w:p>
    <w:p w14:paraId="6FF2E801" w14:textId="77777777" w:rsidR="004D6DDA" w:rsidRPr="001F4CC2" w:rsidRDefault="004D6DDA" w:rsidP="000A1BBE">
      <w:pPr>
        <w:ind w:firstLine="708"/>
        <w:jc w:val="both"/>
        <w:rPr>
          <w:rFonts w:ascii="Times New Roman" w:hAnsi="Times New Roman"/>
          <w:color w:val="000000" w:themeColor="text1"/>
          <w:sz w:val="24"/>
          <w:rPrChange w:id="1707" w:author="wersja poprawiona" w:date="2023-04-03T01:59:00Z">
            <w:rPr/>
          </w:rPrChange>
        </w:rPr>
        <w:pPrChange w:id="1708" w:author="wersja poprawiona" w:date="2023-04-03T01:59:00Z">
          <w:pPr>
            <w:pStyle w:val="Legenda"/>
            <w:jc w:val="center"/>
          </w:pPr>
        </w:pPrChange>
      </w:pPr>
    </w:p>
    <w:p w14:paraId="51343F1A" w14:textId="22D440A3" w:rsidR="008D30BC" w:rsidRPr="001F4CC2" w:rsidRDefault="008D30BC" w:rsidP="000A1BBE">
      <w:pPr>
        <w:ind w:firstLine="708"/>
        <w:jc w:val="both"/>
        <w:rPr>
          <w:rFonts w:ascii="Times New Roman" w:hAnsi="Times New Roman"/>
          <w:color w:val="000000" w:themeColor="text1"/>
          <w:sz w:val="24"/>
          <w:rPrChange w:id="1709" w:author="wersja poprawiona" w:date="2023-04-03T01:59:00Z">
            <w:rPr/>
          </w:rPrChange>
        </w:rPr>
      </w:pPr>
      <w:r w:rsidRPr="001F4CC2">
        <w:rPr>
          <w:rFonts w:ascii="Times New Roman" w:hAnsi="Times New Roman"/>
          <w:color w:val="000000" w:themeColor="text1"/>
          <w:sz w:val="24"/>
          <w:rPrChange w:id="1710" w:author="wersja poprawiona" w:date="2023-04-03T01:59:00Z">
            <w:rPr>
              <w:rFonts w:ascii="Times New Roman" w:hAnsi="Times New Roman"/>
              <w:sz w:val="24"/>
            </w:rPr>
          </w:rPrChange>
        </w:rPr>
        <w:t xml:space="preserve">Za przetworzenie odebranej ramki danych oraz jej zapisanie w pliku CSV odpowiada klasa DataOperator. Podczas tworzenia jej instancji ramka danych jest automatycznie konwertowana na słownik języka Python. Następnie wywoływana jest metoda </w:t>
      </w:r>
      <w:r w:rsidRPr="001F4CC2">
        <w:rPr>
          <w:rFonts w:ascii="Times New Roman" w:hAnsi="Times New Roman"/>
          <w:i/>
          <w:color w:val="000000" w:themeColor="text1"/>
          <w:sz w:val="24"/>
          <w:rPrChange w:id="1711" w:author="wersja poprawiona" w:date="2023-04-03T01:59:00Z">
            <w:rPr>
              <w:rFonts w:ascii="Times New Roman" w:hAnsi="Times New Roman"/>
              <w:i/>
              <w:sz w:val="24"/>
            </w:rPr>
          </w:rPrChange>
        </w:rPr>
        <w:t>csv_dump(</w:t>
      </w:r>
      <w:r w:rsidR="000E4BED" w:rsidRPr="001F4CC2">
        <w:rPr>
          <w:rFonts w:ascii="Times New Roman" w:hAnsi="Times New Roman"/>
          <w:i/>
          <w:color w:val="000000" w:themeColor="text1"/>
          <w:sz w:val="24"/>
          <w:rPrChange w:id="1712" w:author="wersja poprawiona" w:date="2023-04-03T01:59:00Z">
            <w:rPr>
              <w:rFonts w:ascii="Times New Roman" w:hAnsi="Times New Roman"/>
              <w:i/>
              <w:sz w:val="24"/>
            </w:rPr>
          </w:rPrChange>
        </w:rPr>
        <w:t>)</w:t>
      </w:r>
      <w:r w:rsidR="000E4BED" w:rsidRPr="001F4CC2">
        <w:rPr>
          <w:rFonts w:ascii="Times New Roman" w:hAnsi="Times New Roman"/>
          <w:color w:val="000000" w:themeColor="text1"/>
          <w:sz w:val="24"/>
          <w:rPrChange w:id="1713" w:author="wersja poprawiona" w:date="2023-04-03T01:59:00Z">
            <w:rPr>
              <w:rFonts w:ascii="Times New Roman" w:hAnsi="Times New Roman"/>
              <w:sz w:val="24"/>
            </w:rPr>
          </w:rPrChange>
        </w:rPr>
        <w:t>, która</w:t>
      </w:r>
      <w:r w:rsidRPr="001F4CC2">
        <w:rPr>
          <w:rFonts w:ascii="Times New Roman" w:hAnsi="Times New Roman"/>
          <w:color w:val="000000" w:themeColor="text1"/>
          <w:sz w:val="24"/>
          <w:rPrChange w:id="1714" w:author="wersja poprawiona" w:date="2023-04-03T01:59:00Z">
            <w:rPr>
              <w:rFonts w:ascii="Times New Roman" w:hAnsi="Times New Roman"/>
              <w:sz w:val="24"/>
            </w:rPr>
          </w:rPrChange>
        </w:rPr>
        <w:t xml:space="preserve"> zapisuje odebrane i przetworzone dane do pliku CSV.</w:t>
      </w:r>
      <w:ins w:id="1715" w:author="wersja poprawiona" w:date="2023-04-03T01:59:00Z">
        <w:r w:rsidR="000A1BBE" w:rsidRPr="001F4CC2">
          <w:rPr>
            <w:rFonts w:ascii="Times New Roman" w:hAnsi="Times New Roman" w:cs="Times New Roman"/>
            <w:color w:val="000000" w:themeColor="text1"/>
            <w:sz w:val="24"/>
            <w:szCs w:val="24"/>
          </w:rPr>
          <w:t xml:space="preserve"> Struktura pliku CSV, który jest stosowany w projekcie została przedstawiona na Rys.</w:t>
        </w:r>
        <w:r w:rsidR="0012149D" w:rsidRPr="001F4CC2">
          <w:rPr>
            <w:rFonts w:ascii="Times New Roman" w:hAnsi="Times New Roman" w:cs="Times New Roman"/>
            <w:color w:val="000000" w:themeColor="text1"/>
            <w:sz w:val="24"/>
            <w:szCs w:val="24"/>
          </w:rPr>
          <w:t xml:space="preserve"> 5.32.</w:t>
        </w:r>
      </w:ins>
    </w:p>
    <w:p w14:paraId="0AB3AD42" w14:textId="77777777" w:rsidR="004D6DDA" w:rsidRPr="001F4CC2" w:rsidRDefault="004D6DDA" w:rsidP="000A1BBE">
      <w:pPr>
        <w:ind w:firstLine="708"/>
        <w:jc w:val="both"/>
        <w:rPr>
          <w:rFonts w:ascii="Times New Roman" w:hAnsi="Times New Roman"/>
          <w:color w:val="000000" w:themeColor="text1"/>
          <w:sz w:val="24"/>
          <w:rPrChange w:id="1716" w:author="wersja poprawiona" w:date="2023-04-03T01:59:00Z">
            <w:rPr>
              <w:rFonts w:ascii="Times New Roman" w:hAnsi="Times New Roman"/>
              <w:sz w:val="24"/>
            </w:rPr>
          </w:rPrChange>
        </w:rPr>
        <w:pPrChange w:id="1717" w:author="wersja poprawiona" w:date="2023-04-03T01:59:00Z">
          <w:pPr>
            <w:keepNext/>
            <w:spacing w:before="30" w:line="360" w:lineRule="auto"/>
            <w:jc w:val="both"/>
          </w:pPr>
        </w:pPrChange>
      </w:pPr>
    </w:p>
    <w:p w14:paraId="28082C24" w14:textId="77777777" w:rsidR="001E75F8" w:rsidRDefault="00F327E7" w:rsidP="008D30BC">
      <w:pPr>
        <w:keepNext/>
        <w:spacing w:before="30" w:line="360" w:lineRule="auto"/>
        <w:ind w:firstLine="708"/>
        <w:jc w:val="both"/>
        <w:rPr>
          <w:del w:id="1718" w:author="wersja poprawiona" w:date="2023-04-03T01:59:00Z"/>
        </w:rPr>
      </w:pPr>
      <w:del w:id="1719" w:author="wersja poprawiona" w:date="2023-04-03T01:59:00Z">
        <w:r>
          <w:rPr>
            <w:rFonts w:ascii="Times New Roman" w:hAnsi="Times New Roman" w:cs="Times New Roman"/>
            <w:noProof/>
            <w:sz w:val="24"/>
            <w:szCs w:val="24"/>
          </w:rPr>
          <w:lastRenderedPageBreak/>
          <w:drawing>
            <wp:inline distT="0" distB="0" distL="0" distR="0" wp14:anchorId="5C923838" wp14:editId="70839FB2">
              <wp:extent cx="5747385" cy="4144645"/>
              <wp:effectExtent l="0" t="0" r="5715" b="825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del>
    </w:p>
    <w:p w14:paraId="14BB6ABA" w14:textId="0005B2F8" w:rsidR="004E787C" w:rsidRPr="001F4CC2" w:rsidRDefault="004E787C" w:rsidP="004E787C">
      <w:pPr>
        <w:pStyle w:val="Legenda"/>
        <w:keepNext/>
        <w:jc w:val="both"/>
        <w:rPr>
          <w:color w:val="000000" w:themeColor="text1"/>
          <w:rPrChange w:id="1720" w:author="wersja poprawiona" w:date="2023-04-03T01:59:00Z">
            <w:rPr/>
          </w:rPrChange>
        </w:rPr>
        <w:pPrChange w:id="1721" w:author="wersja poprawiona" w:date="2023-04-03T01:59:00Z">
          <w:pPr>
            <w:pStyle w:val="Legenda"/>
            <w:jc w:val="center"/>
          </w:pPr>
        </w:pPrChange>
      </w:pPr>
      <w:ins w:id="1722" w:author="wersja poprawiona" w:date="2023-04-03T01:59:00Z">
        <w:r w:rsidRPr="001F4CC2">
          <w:rPr>
            <w:color w:val="000000" w:themeColor="text1"/>
          </w:rPr>
          <w:t xml:space="preserve">Listing </w:t>
        </w:r>
        <w:r w:rsidR="0012149D" w:rsidRPr="001F4CC2">
          <w:rPr>
            <w:color w:val="000000" w:themeColor="text1"/>
          </w:rPr>
          <w:t>8</w:t>
        </w:r>
        <w:r w:rsidR="000E3C28" w:rsidRPr="001F4CC2">
          <w:rPr>
            <w:color w:val="000000" w:themeColor="text1"/>
          </w:rPr>
          <w:t>.</w:t>
        </w:r>
      </w:ins>
      <w:moveFromRangeStart w:id="1723" w:author="wersja poprawiona" w:date="2023-04-03T01:59:00Z" w:name="move131379571"/>
      <w:moveFrom w:id="1724" w:author="wersja poprawiona" w:date="2023-04-03T01:59:00Z">
        <w:r w:rsidR="000A1BBE" w:rsidRPr="001F4CC2">
          <w:rPr>
            <w:color w:val="000000" w:themeColor="text1"/>
            <w:rPrChange w:id="1725" w:author="wersja poprawiona" w:date="2023-04-03T01:59:00Z">
              <w:rPr/>
            </w:rPrChange>
          </w:rPr>
          <w:t xml:space="preserve">Rys. </w:t>
        </w:r>
      </w:moveFrom>
      <w:moveFromRangeEnd w:id="1723"/>
      <w:del w:id="1726" w:author="wersja poprawiona" w:date="2023-04-03T01:59:00Z">
        <w:r w:rsidR="00543FF1">
          <w:delText>5.3.3.</w:delText>
        </w:r>
        <w:r w:rsidR="00D87D0F">
          <w:delText>2</w:delText>
        </w:r>
        <w:r w:rsidR="00543FF1">
          <w:delText>.</w:delText>
        </w:r>
        <w:r w:rsidR="00D87D0F">
          <w:delText>3</w:delText>
        </w:r>
        <w:r w:rsidR="00543FF1">
          <w:delText>.</w:delText>
        </w:r>
      </w:del>
      <w:r w:rsidR="00801BA9" w:rsidRPr="001F4CC2">
        <w:rPr>
          <w:color w:val="000000" w:themeColor="text1"/>
          <w:rPrChange w:id="1727" w:author="wersja poprawiona" w:date="2023-04-03T01:59:00Z">
            <w:rPr/>
          </w:rPrChange>
        </w:rPr>
        <w:t xml:space="preserve"> Klasa DataOperator</w:t>
      </w:r>
    </w:p>
    <w:p w14:paraId="74C1A7B1" w14:textId="110E23C5" w:rsidR="001E75F8" w:rsidRPr="001F4CC2" w:rsidRDefault="00F327E7" w:rsidP="000A1BBE">
      <w:pPr>
        <w:keepNext/>
        <w:spacing w:before="30" w:line="360" w:lineRule="auto"/>
        <w:rPr>
          <w:ins w:id="1728" w:author="wersja poprawiona" w:date="2023-04-03T01:59:00Z"/>
          <w:color w:val="000000" w:themeColor="text1"/>
        </w:rPr>
      </w:pPr>
      <w:ins w:id="1729" w:author="wersja poprawiona" w:date="2023-04-03T01:59:00Z">
        <w:r w:rsidRPr="001F4CC2">
          <w:rPr>
            <w:rFonts w:ascii="Times New Roman" w:hAnsi="Times New Roman" w:cs="Times New Roman"/>
            <w:noProof/>
            <w:color w:val="000000" w:themeColor="text1"/>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ins>
    </w:p>
    <w:p w14:paraId="442FA5F0" w14:textId="77777777" w:rsidR="008D30BC" w:rsidRPr="001F4CC2" w:rsidRDefault="008D30BC" w:rsidP="008D30BC">
      <w:pPr>
        <w:rPr>
          <w:ins w:id="1730" w:author="wersja poprawiona" w:date="2023-04-03T01:59:00Z"/>
          <w:color w:val="000000" w:themeColor="text1"/>
        </w:rPr>
      </w:pPr>
    </w:p>
    <w:p w14:paraId="4108DCF3" w14:textId="0CF1A7A2" w:rsidR="000A1BBE" w:rsidRPr="001F4CC2" w:rsidRDefault="000A1BBE" w:rsidP="000A1BBE">
      <w:pPr>
        <w:keepNext/>
        <w:spacing w:before="30" w:line="360" w:lineRule="auto"/>
        <w:ind w:firstLine="708"/>
        <w:jc w:val="center"/>
        <w:rPr>
          <w:ins w:id="1731" w:author="wersja poprawiona" w:date="2023-04-03T01:59:00Z"/>
          <w:color w:val="000000" w:themeColor="text1"/>
        </w:rPr>
      </w:pPr>
      <w:ins w:id="1732" w:author="wersja poprawiona" w:date="2023-04-03T01:59:00Z">
        <w:r w:rsidRPr="001F4CC2">
          <w:rPr>
            <w:rFonts w:ascii="Times New Roman" w:hAnsi="Times New Roman" w:cs="Times New Roman"/>
            <w:noProof/>
            <w:color w:val="000000" w:themeColor="text1"/>
            <w:sz w:val="24"/>
            <w:szCs w:val="24"/>
          </w:rPr>
          <w:drawing>
            <wp:inline distT="0" distB="0" distL="0" distR="0" wp14:anchorId="1D5E9065" wp14:editId="690B4178">
              <wp:extent cx="4838700" cy="2124075"/>
              <wp:effectExtent l="0" t="0" r="0" b="9525"/>
              <wp:docPr id="1273649862" name="Obraz 12736498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49862" name="Obraz 1" descr="Obraz zawierający tekst&#10;&#10;Opis wygenerowany automatycznie"/>
                      <pic:cNvPicPr>
                        <a:picLocks noChangeAspect="1" noChangeArrowheads="1"/>
                      </pic:cNvPicPr>
                    </pic:nvPicPr>
                    <pic:blipFill rotWithShape="1">
                      <a:blip r:embed="rId72">
                        <a:extLst>
                          <a:ext uri="{28A0092B-C50C-407E-A947-70E740481C1C}">
                            <a14:useLocalDpi xmlns:a14="http://schemas.microsoft.com/office/drawing/2010/main" val="0"/>
                          </a:ext>
                        </a:extLst>
                      </a:blip>
                      <a:srcRect t="3817" b="46100"/>
                      <a:stretch/>
                    </pic:blipFill>
                    <pic:spPr bwMode="auto">
                      <a:xfrm>
                        <a:off x="0" y="0"/>
                        <a:ext cx="4873303" cy="2139265"/>
                      </a:xfrm>
                      <a:prstGeom prst="rect">
                        <a:avLst/>
                      </a:prstGeom>
                      <a:noFill/>
                      <a:ln>
                        <a:noFill/>
                      </a:ln>
                      <a:extLst>
                        <a:ext uri="{53640926-AAD7-44D8-BBD7-CCE9431645EC}">
                          <a14:shadowObscured xmlns:a14="http://schemas.microsoft.com/office/drawing/2010/main"/>
                        </a:ext>
                      </a:extLst>
                    </pic:spPr>
                  </pic:pic>
                </a:graphicData>
              </a:graphic>
            </wp:inline>
          </w:drawing>
        </w:r>
      </w:ins>
    </w:p>
    <w:p w14:paraId="4F48E526" w14:textId="43FC48DB" w:rsidR="000A1BBE" w:rsidRPr="001F4CC2" w:rsidRDefault="000A1BBE" w:rsidP="000A1BBE">
      <w:pPr>
        <w:pStyle w:val="Legenda"/>
        <w:jc w:val="center"/>
        <w:rPr>
          <w:rFonts w:ascii="Times New Roman" w:hAnsi="Times New Roman"/>
          <w:color w:val="000000" w:themeColor="text1"/>
          <w:sz w:val="24"/>
          <w:rPrChange w:id="1733" w:author="wersja poprawiona" w:date="2023-04-03T01:59:00Z">
            <w:rPr/>
          </w:rPrChange>
        </w:rPr>
        <w:pPrChange w:id="1734" w:author="wersja poprawiona" w:date="2023-04-03T01:59:00Z">
          <w:pPr/>
        </w:pPrChange>
      </w:pPr>
      <w:moveToRangeStart w:id="1735" w:author="wersja poprawiona" w:date="2023-04-03T01:59:00Z" w:name="move131379571"/>
      <w:moveTo w:id="1736" w:author="wersja poprawiona" w:date="2023-04-03T01:59:00Z">
        <w:r w:rsidRPr="001F4CC2">
          <w:rPr>
            <w:color w:val="000000" w:themeColor="text1"/>
            <w:rPrChange w:id="1737" w:author="wersja poprawiona" w:date="2023-04-03T01:59:00Z">
              <w:rPr/>
            </w:rPrChange>
          </w:rPr>
          <w:t xml:space="preserve">Rys. </w:t>
        </w:r>
      </w:moveTo>
      <w:moveToRangeEnd w:id="1735"/>
      <w:ins w:id="1738" w:author="wersja poprawiona" w:date="2023-04-03T01:59:00Z">
        <w:r w:rsidR="008A2758" w:rsidRPr="001F4CC2">
          <w:rPr>
            <w:color w:val="000000" w:themeColor="text1"/>
          </w:rPr>
          <w:t>5.3</w:t>
        </w:r>
        <w:r w:rsidR="0012149D" w:rsidRPr="001F4CC2">
          <w:rPr>
            <w:color w:val="000000" w:themeColor="text1"/>
          </w:rPr>
          <w:t>2</w:t>
        </w:r>
        <w:r w:rsidR="008A2758" w:rsidRPr="001F4CC2">
          <w:rPr>
            <w:color w:val="000000" w:themeColor="text1"/>
          </w:rPr>
          <w:t>.</w:t>
        </w:r>
      </w:ins>
    </w:p>
    <w:p w14:paraId="6E6378E2" w14:textId="43F2CF64" w:rsidR="000A1BBE" w:rsidRPr="001F4CC2" w:rsidRDefault="000E133F" w:rsidP="000A1BBE">
      <w:pPr>
        <w:spacing w:before="30" w:line="360" w:lineRule="auto"/>
        <w:ind w:firstLine="708"/>
        <w:jc w:val="both"/>
        <w:rPr>
          <w:rFonts w:ascii="Times New Roman" w:hAnsi="Times New Roman"/>
          <w:color w:val="000000" w:themeColor="text1"/>
          <w:sz w:val="24"/>
          <w:rPrChange w:id="173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740" w:author="wersja poprawiona" w:date="2023-04-03T01:59:00Z">
            <w:rPr>
              <w:rFonts w:ascii="Times New Roman" w:hAnsi="Times New Roman"/>
              <w:sz w:val="24"/>
            </w:rPr>
          </w:rPrChange>
        </w:rPr>
        <w:t xml:space="preserve">Zaletą </w:t>
      </w:r>
      <w:r w:rsidR="00731235" w:rsidRPr="001F4CC2">
        <w:rPr>
          <w:rFonts w:ascii="Times New Roman" w:hAnsi="Times New Roman"/>
          <w:color w:val="000000" w:themeColor="text1"/>
          <w:sz w:val="24"/>
          <w:rPrChange w:id="1741" w:author="wersja poprawiona" w:date="2023-04-03T01:59:00Z">
            <w:rPr>
              <w:rFonts w:ascii="Times New Roman" w:hAnsi="Times New Roman"/>
              <w:sz w:val="24"/>
            </w:rPr>
          </w:rPrChange>
        </w:rPr>
        <w:t>stosowania formatu CSV</w:t>
      </w:r>
      <w:r w:rsidRPr="001F4CC2">
        <w:rPr>
          <w:rFonts w:ascii="Times New Roman" w:hAnsi="Times New Roman"/>
          <w:color w:val="000000" w:themeColor="text1"/>
          <w:sz w:val="24"/>
          <w:rPrChange w:id="1742" w:author="wersja poprawiona" w:date="2023-04-03T01:59:00Z">
            <w:rPr>
              <w:rFonts w:ascii="Times New Roman" w:hAnsi="Times New Roman"/>
              <w:sz w:val="24"/>
            </w:rPr>
          </w:rPrChange>
        </w:rPr>
        <w:t xml:space="preserve"> jest możliwość otworzenia historii odczytów w arkuszu kalkulacyjnym, bez konieczności dodatkowej konwersji.</w:t>
      </w:r>
      <w:r w:rsidR="00A22A25" w:rsidRPr="001F4CC2">
        <w:rPr>
          <w:rFonts w:ascii="Times New Roman" w:hAnsi="Times New Roman"/>
          <w:color w:val="000000" w:themeColor="text1"/>
          <w:sz w:val="24"/>
          <w:rPrChange w:id="1743" w:author="wersja poprawiona" w:date="2023-04-03T01:59:00Z">
            <w:rPr>
              <w:rFonts w:ascii="Times New Roman" w:hAnsi="Times New Roman"/>
              <w:sz w:val="24"/>
            </w:rPr>
          </w:rPrChange>
        </w:rPr>
        <w:t xml:space="preserve"> Wadą może być rosnący czas dostępu do próbek wraz z wzrostem ich ilości.</w:t>
      </w:r>
      <w:r w:rsidR="001E75F8" w:rsidRPr="001F4CC2">
        <w:rPr>
          <w:rFonts w:ascii="Times New Roman" w:hAnsi="Times New Roman"/>
          <w:color w:val="000000" w:themeColor="text1"/>
          <w:sz w:val="24"/>
          <w:rPrChange w:id="1744" w:author="wersja poprawiona" w:date="2023-04-03T01:59:00Z">
            <w:rPr>
              <w:rFonts w:ascii="Times New Roman" w:hAnsi="Times New Roman"/>
              <w:sz w:val="24"/>
            </w:rPr>
          </w:rPrChange>
        </w:rPr>
        <w:t xml:space="preserve"> </w:t>
      </w:r>
    </w:p>
    <w:p w14:paraId="11977F07" w14:textId="377566C4" w:rsidR="000E133F" w:rsidRPr="001F4CC2" w:rsidRDefault="00A22A25" w:rsidP="008D30BC">
      <w:pPr>
        <w:spacing w:before="30" w:line="360" w:lineRule="auto"/>
        <w:ind w:firstLine="708"/>
        <w:jc w:val="both"/>
        <w:rPr>
          <w:rFonts w:ascii="Times New Roman" w:hAnsi="Times New Roman"/>
          <w:color w:val="000000" w:themeColor="text1"/>
          <w:sz w:val="24"/>
          <w:rPrChange w:id="174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746" w:author="wersja poprawiona" w:date="2023-04-03T01:59:00Z">
            <w:rPr>
              <w:rFonts w:ascii="Times New Roman" w:hAnsi="Times New Roman"/>
              <w:sz w:val="24"/>
            </w:rPr>
          </w:rPrChange>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75AF8C23" w14:textId="77777777" w:rsidR="001E75F8" w:rsidRDefault="00F327E7" w:rsidP="001E75F8">
      <w:pPr>
        <w:keepNext/>
        <w:spacing w:before="30" w:line="360" w:lineRule="auto"/>
        <w:rPr>
          <w:del w:id="1747" w:author="wersja poprawiona" w:date="2023-04-03T01:59:00Z"/>
        </w:rPr>
      </w:pPr>
      <w:del w:id="1748" w:author="wersja poprawiona" w:date="2023-04-03T01:59:00Z">
        <w:r>
          <w:rPr>
            <w:rFonts w:ascii="Times New Roman" w:hAnsi="Times New Roman" w:cs="Times New Roman"/>
            <w:noProof/>
            <w:sz w:val="24"/>
            <w:szCs w:val="24"/>
          </w:rPr>
          <w:lastRenderedPageBreak/>
          <w:drawing>
            <wp:inline distT="0" distB="0" distL="0" distR="0" wp14:anchorId="6AA015D2" wp14:editId="1A7211B4">
              <wp:extent cx="5759450" cy="1496060"/>
              <wp:effectExtent l="0" t="0" r="0" b="889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1496060"/>
                      </a:xfrm>
                      <a:prstGeom prst="rect">
                        <a:avLst/>
                      </a:prstGeom>
                      <a:noFill/>
                      <a:ln>
                        <a:noFill/>
                      </a:ln>
                    </pic:spPr>
                  </pic:pic>
                </a:graphicData>
              </a:graphic>
            </wp:inline>
          </w:drawing>
        </w:r>
      </w:del>
    </w:p>
    <w:p w14:paraId="36465B2A" w14:textId="04A3922E" w:rsidR="004E787C" w:rsidRPr="001F4CC2" w:rsidRDefault="000E3C28" w:rsidP="004E787C">
      <w:pPr>
        <w:pStyle w:val="Legenda"/>
        <w:keepNext/>
        <w:rPr>
          <w:color w:val="000000" w:themeColor="text1"/>
          <w:rPrChange w:id="1749" w:author="wersja poprawiona" w:date="2023-04-03T01:59:00Z">
            <w:rPr>
              <w:rFonts w:ascii="Times New Roman" w:hAnsi="Times New Roman"/>
              <w:sz w:val="24"/>
            </w:rPr>
          </w:rPrChange>
        </w:rPr>
        <w:pPrChange w:id="1750" w:author="wersja poprawiona" w:date="2023-04-03T01:59:00Z">
          <w:pPr>
            <w:pStyle w:val="Legenda"/>
            <w:jc w:val="center"/>
          </w:pPr>
        </w:pPrChange>
      </w:pPr>
      <w:ins w:id="1751" w:author="wersja poprawiona" w:date="2023-04-03T01:59:00Z">
        <w:r w:rsidRPr="001F4CC2">
          <w:rPr>
            <w:color w:val="000000" w:themeColor="text1"/>
          </w:rPr>
          <w:t xml:space="preserve">Listing </w:t>
        </w:r>
        <w:r w:rsidR="0012149D" w:rsidRPr="001F4CC2">
          <w:rPr>
            <w:color w:val="000000" w:themeColor="text1"/>
          </w:rPr>
          <w:t>9</w:t>
        </w:r>
        <w:r w:rsidRPr="001F4CC2">
          <w:rPr>
            <w:color w:val="000000" w:themeColor="text1"/>
          </w:rPr>
          <w:t>.</w:t>
        </w:r>
      </w:ins>
      <w:moveFromRangeStart w:id="1752" w:author="wersja poprawiona" w:date="2023-04-03T01:59:00Z" w:name="move131379572"/>
      <w:moveFrom w:id="1753" w:author="wersja poprawiona" w:date="2023-04-03T01:59:00Z">
        <w:r w:rsidR="008A2758" w:rsidRPr="001F4CC2">
          <w:rPr>
            <w:color w:val="000000" w:themeColor="text1"/>
            <w:rPrChange w:id="1754" w:author="wersja poprawiona" w:date="2023-04-03T01:59:00Z">
              <w:rPr/>
            </w:rPrChange>
          </w:rPr>
          <w:t xml:space="preserve">Rys. </w:t>
        </w:r>
      </w:moveFrom>
      <w:moveFromRangeEnd w:id="1752"/>
      <w:del w:id="1755" w:author="wersja poprawiona" w:date="2023-04-03T01:59:00Z">
        <w:r w:rsidR="00543FF1">
          <w:delText>5.3.3.</w:delText>
        </w:r>
        <w:r w:rsidR="00D87D0F">
          <w:delText>2</w:delText>
        </w:r>
        <w:r w:rsidR="00543FF1">
          <w:delText>.</w:delText>
        </w:r>
        <w:r w:rsidR="00D87D0F">
          <w:delText>4</w:delText>
        </w:r>
        <w:r w:rsidR="00543FF1">
          <w:delText>.</w:delText>
        </w:r>
      </w:del>
      <w:r w:rsidR="00A21196" w:rsidRPr="001F4CC2">
        <w:rPr>
          <w:color w:val="000000" w:themeColor="text1"/>
          <w:rPrChange w:id="1756" w:author="wersja poprawiona" w:date="2023-04-03T01:59:00Z">
            <w:rPr/>
          </w:rPrChange>
        </w:rPr>
        <w:t xml:space="preserve"> Procedura testowania czasu egzekucji kodu</w:t>
      </w:r>
    </w:p>
    <w:p w14:paraId="29B1FBBE" w14:textId="77777777" w:rsidR="001E75F8" w:rsidRPr="001F4CC2" w:rsidRDefault="00F327E7" w:rsidP="001E75F8">
      <w:pPr>
        <w:keepNext/>
        <w:spacing w:before="30" w:line="360" w:lineRule="auto"/>
        <w:rPr>
          <w:ins w:id="1757" w:author="wersja poprawiona" w:date="2023-04-03T01:59:00Z"/>
          <w:color w:val="000000" w:themeColor="text1"/>
        </w:rPr>
      </w:pPr>
      <w:ins w:id="1758" w:author="wersja poprawiona" w:date="2023-04-03T01:59:00Z">
        <w:r w:rsidRPr="001F4CC2">
          <w:rPr>
            <w:rFonts w:ascii="Times New Roman" w:hAnsi="Times New Roman" w:cs="Times New Roman"/>
            <w:noProof/>
            <w:color w:val="000000" w:themeColor="text1"/>
            <w:sz w:val="24"/>
            <w:szCs w:val="24"/>
          </w:rPr>
          <w:drawing>
            <wp:inline distT="0" distB="0" distL="0" distR="0" wp14:anchorId="26491DAD" wp14:editId="20612C70">
              <wp:extent cx="4868883" cy="1264729"/>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2359" cy="1270827"/>
                      </a:xfrm>
                      <a:prstGeom prst="rect">
                        <a:avLst/>
                      </a:prstGeom>
                      <a:noFill/>
                      <a:ln>
                        <a:noFill/>
                      </a:ln>
                    </pic:spPr>
                  </pic:pic>
                </a:graphicData>
              </a:graphic>
            </wp:inline>
          </w:drawing>
        </w:r>
      </w:ins>
    </w:p>
    <w:p w14:paraId="45D61B41" w14:textId="77777777" w:rsidR="001E75F8" w:rsidRPr="001F4CC2" w:rsidRDefault="00A21E42" w:rsidP="00543FF1">
      <w:pPr>
        <w:keepNext/>
        <w:spacing w:before="30" w:line="360" w:lineRule="auto"/>
        <w:jc w:val="center"/>
        <w:rPr>
          <w:color w:val="000000" w:themeColor="text1"/>
          <w:rPrChange w:id="1759" w:author="wersja poprawiona" w:date="2023-04-03T01:59:00Z">
            <w:rPr/>
          </w:rPrChange>
        </w:rPr>
      </w:pPr>
      <w:r w:rsidRPr="001F4CC2">
        <w:rPr>
          <w:rFonts w:ascii="Times New Roman" w:hAnsi="Times New Roman"/>
          <w:color w:val="000000" w:themeColor="text1"/>
          <w:sz w:val="24"/>
          <w:rPrChange w:id="1760" w:author="wersja poprawiona" w:date="2023-04-03T01:59:00Z">
            <w:rPr>
              <w:rFonts w:ascii="Times New Roman" w:hAnsi="Times New Roman"/>
              <w:sz w:val="24"/>
            </w:rPr>
          </w:rPrChange>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2D255231" w:rsidR="00A22A25" w:rsidRPr="001F4CC2" w:rsidRDefault="008A2758" w:rsidP="008A2758">
      <w:pPr>
        <w:pStyle w:val="Legenda"/>
        <w:jc w:val="center"/>
        <w:rPr>
          <w:rFonts w:ascii="Times New Roman" w:hAnsi="Times New Roman"/>
          <w:color w:val="000000" w:themeColor="text1"/>
          <w:sz w:val="24"/>
          <w:rPrChange w:id="1761" w:author="wersja poprawiona" w:date="2023-04-03T01:59:00Z">
            <w:rPr/>
          </w:rPrChange>
        </w:rPr>
      </w:pPr>
      <w:moveToRangeStart w:id="1762" w:author="wersja poprawiona" w:date="2023-04-03T01:59:00Z" w:name="move131379572"/>
      <w:moveTo w:id="1763" w:author="wersja poprawiona" w:date="2023-04-03T01:59:00Z">
        <w:r w:rsidRPr="001F4CC2">
          <w:rPr>
            <w:color w:val="000000" w:themeColor="text1"/>
            <w:rPrChange w:id="1764" w:author="wersja poprawiona" w:date="2023-04-03T01:59:00Z">
              <w:rPr/>
            </w:rPrChange>
          </w:rPr>
          <w:t xml:space="preserve">Rys. </w:t>
        </w:r>
      </w:moveTo>
      <w:moveToRangeEnd w:id="1762"/>
      <w:del w:id="1765" w:author="wersja poprawiona" w:date="2023-04-03T01:59:00Z">
        <w:r w:rsidR="001E75F8">
          <w:delText xml:space="preserve">Rys. </w:delText>
        </w:r>
      </w:del>
      <w:r w:rsidRPr="001F4CC2">
        <w:rPr>
          <w:color w:val="000000" w:themeColor="text1"/>
          <w:rPrChange w:id="1766" w:author="wersja poprawiona" w:date="2023-04-03T01:59:00Z">
            <w:rPr/>
          </w:rPrChange>
        </w:rPr>
        <w:t>5.</w:t>
      </w:r>
      <w:del w:id="1767" w:author="wersja poprawiona" w:date="2023-04-03T01:59:00Z">
        <w:r w:rsidR="00543FF1">
          <w:delText>3.3.</w:delText>
        </w:r>
        <w:r w:rsidR="00D87D0F">
          <w:delText>2</w:delText>
        </w:r>
        <w:r w:rsidR="00543FF1">
          <w:delText>.</w:delText>
        </w:r>
        <w:r w:rsidR="00D87D0F">
          <w:delText>5</w:delText>
        </w:r>
        <w:r w:rsidR="00543FF1">
          <w:delText xml:space="preserve">. </w:delText>
        </w:r>
      </w:del>
      <w:ins w:id="1768" w:author="wersja poprawiona" w:date="2023-04-03T01:59:00Z">
        <w:r w:rsidRPr="001F4CC2">
          <w:rPr>
            <w:color w:val="000000" w:themeColor="text1"/>
          </w:rPr>
          <w:t>3</w:t>
        </w:r>
        <w:r w:rsidR="0012149D" w:rsidRPr="001F4CC2">
          <w:rPr>
            <w:color w:val="000000" w:themeColor="text1"/>
          </w:rPr>
          <w:t>3</w:t>
        </w:r>
        <w:r w:rsidRPr="001F4CC2">
          <w:rPr>
            <w:color w:val="000000" w:themeColor="text1"/>
          </w:rPr>
          <w:t>.</w:t>
        </w:r>
      </w:ins>
      <w:r w:rsidR="00543FF1" w:rsidRPr="001F4CC2">
        <w:rPr>
          <w:color w:val="000000" w:themeColor="text1"/>
          <w:rPrChange w:id="1769" w:author="wersja poprawiona" w:date="2023-04-03T01:59:00Z">
            <w:rPr/>
          </w:rPrChange>
        </w:rPr>
        <w:t>Wynik działania procedury testującej czas egzekucji</w:t>
      </w:r>
    </w:p>
    <w:p w14:paraId="67F8F961" w14:textId="77777777" w:rsidR="00543FF1" w:rsidRPr="001F4CC2" w:rsidRDefault="00543FF1" w:rsidP="00543FF1">
      <w:pPr>
        <w:rPr>
          <w:color w:val="000000" w:themeColor="text1"/>
          <w:rPrChange w:id="1770" w:author="wersja poprawiona" w:date="2023-04-03T01:59:00Z">
            <w:rPr/>
          </w:rPrChange>
        </w:rPr>
      </w:pPr>
    </w:p>
    <w:p w14:paraId="6DAD90CF" w14:textId="0BCEE863" w:rsidR="00A22A25" w:rsidRPr="001F4CC2" w:rsidRDefault="00A22A25" w:rsidP="008D30BC">
      <w:pPr>
        <w:spacing w:before="30" w:line="360" w:lineRule="auto"/>
        <w:jc w:val="both"/>
        <w:rPr>
          <w:rFonts w:ascii="Times New Roman" w:hAnsi="Times New Roman"/>
          <w:color w:val="000000" w:themeColor="text1"/>
          <w:sz w:val="24"/>
          <w:rPrChange w:id="177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772" w:author="wersja poprawiona" w:date="2023-04-03T01:59:00Z">
            <w:rPr>
              <w:rFonts w:ascii="Times New Roman" w:hAnsi="Times New Roman"/>
              <w:sz w:val="24"/>
            </w:rPr>
          </w:rPrChange>
        </w:rPr>
        <w:tab/>
        <w:t xml:space="preserve">Na podstawie raportu działania funkcji można zauważyć, że </w:t>
      </w:r>
      <w:r w:rsidR="00024EB0" w:rsidRPr="001F4CC2">
        <w:rPr>
          <w:rFonts w:ascii="Times New Roman" w:hAnsi="Times New Roman"/>
          <w:color w:val="000000" w:themeColor="text1"/>
          <w:sz w:val="24"/>
          <w:rPrChange w:id="1773" w:author="wersja poprawiona" w:date="2023-04-03T01:59:00Z">
            <w:rPr>
              <w:rFonts w:ascii="Times New Roman" w:hAnsi="Times New Roman"/>
              <w:sz w:val="24"/>
            </w:rPr>
          </w:rPrChange>
        </w:rPr>
        <w:t xml:space="preserve">do 100000 próbek, czas odczytu utrzymywany jest poniżej sekundy, co skutkuje stosunkowo szybkim dostępem do interfejsu odpowiadającego za rysowanie wykresów. Problem pojawia się przy ilości próbek wynoszącej </w:t>
      </w:r>
      <w:del w:id="1774" w:author="wersja poprawiona" w:date="2023-04-03T01:59:00Z">
        <w:r w:rsidR="00024EB0">
          <w:rPr>
            <w:rFonts w:ascii="Times New Roman" w:hAnsi="Times New Roman" w:cs="Times New Roman"/>
            <w:sz w:val="24"/>
            <w:szCs w:val="24"/>
          </w:rPr>
          <w:delText>1_000_000</w:delText>
        </w:r>
      </w:del>
      <w:ins w:id="1775" w:author="wersja poprawiona" w:date="2023-04-03T01:59:00Z">
        <w:r w:rsidR="00024EB0" w:rsidRPr="001F4CC2">
          <w:rPr>
            <w:rFonts w:ascii="Times New Roman" w:hAnsi="Times New Roman" w:cs="Times New Roman"/>
            <w:color w:val="000000" w:themeColor="text1"/>
            <w:sz w:val="24"/>
            <w:szCs w:val="24"/>
          </w:rPr>
          <w:t>1000000</w:t>
        </w:r>
      </w:ins>
      <w:r w:rsidR="00024EB0" w:rsidRPr="001F4CC2">
        <w:rPr>
          <w:rFonts w:ascii="Times New Roman" w:hAnsi="Times New Roman"/>
          <w:color w:val="000000" w:themeColor="text1"/>
          <w:sz w:val="24"/>
          <w:rPrChange w:id="1776" w:author="wersja poprawiona" w:date="2023-04-03T01:59:00Z">
            <w:rPr>
              <w:rFonts w:ascii="Times New Roman" w:hAnsi="Times New Roman"/>
              <w:sz w:val="24"/>
            </w:rPr>
          </w:rPrChange>
        </w:rPr>
        <w:t xml:space="preserve">. Czas przetwarzania pliku jest bliski 9 sekund, jest to wartość poważnie wpływająca na </w:t>
      </w:r>
      <w:proofErr w:type="spellStart"/>
      <w:r w:rsidR="00024EB0" w:rsidRPr="001F4CC2">
        <w:rPr>
          <w:rFonts w:ascii="Times New Roman" w:hAnsi="Times New Roman"/>
          <w:color w:val="000000" w:themeColor="text1"/>
          <w:sz w:val="24"/>
          <w:rPrChange w:id="1777" w:author="wersja poprawiona" w:date="2023-04-03T01:59:00Z">
            <w:rPr>
              <w:rFonts w:ascii="Times New Roman" w:hAnsi="Times New Roman"/>
              <w:sz w:val="24"/>
            </w:rPr>
          </w:rPrChange>
        </w:rPr>
        <w:t>responsywność</w:t>
      </w:r>
      <w:proofErr w:type="spellEnd"/>
      <w:r w:rsidR="00024EB0" w:rsidRPr="001F4CC2">
        <w:rPr>
          <w:rFonts w:ascii="Times New Roman" w:hAnsi="Times New Roman"/>
          <w:color w:val="000000" w:themeColor="text1"/>
          <w:sz w:val="24"/>
          <w:rPrChange w:id="1778" w:author="wersja poprawiona" w:date="2023-04-03T01:59:00Z">
            <w:rPr>
              <w:rFonts w:ascii="Times New Roman" w:hAnsi="Times New Roman"/>
              <w:sz w:val="24"/>
            </w:rPr>
          </w:rPrChange>
        </w:rPr>
        <w:t xml:space="preserve"> funkcjonalności.</w:t>
      </w:r>
    </w:p>
    <w:p w14:paraId="1F324A98" w14:textId="30F8F933" w:rsidR="00024EB0" w:rsidRPr="001F4CC2" w:rsidRDefault="00024EB0" w:rsidP="008D30BC">
      <w:pPr>
        <w:spacing w:before="30" w:line="360" w:lineRule="auto"/>
        <w:jc w:val="both"/>
        <w:rPr>
          <w:rFonts w:ascii="Times New Roman" w:hAnsi="Times New Roman"/>
          <w:color w:val="000000" w:themeColor="text1"/>
          <w:sz w:val="24"/>
          <w:rPrChange w:id="177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780" w:author="wersja poprawiona" w:date="2023-04-03T01:59:00Z">
            <w:rPr>
              <w:rFonts w:ascii="Times New Roman" w:hAnsi="Times New Roman"/>
              <w:sz w:val="24"/>
            </w:rPr>
          </w:rPrChange>
        </w:rPr>
        <w:tab/>
        <w:t xml:space="preserve">Przyjmując założenie, że system ma działać na tyle długo, żeby miał możliwość zebrania </w:t>
      </w:r>
      <w:r w:rsidR="00214D54" w:rsidRPr="001F4CC2">
        <w:rPr>
          <w:rFonts w:ascii="Times New Roman" w:hAnsi="Times New Roman"/>
          <w:color w:val="000000" w:themeColor="text1"/>
          <w:sz w:val="24"/>
          <w:rPrChange w:id="1781" w:author="wersja poprawiona" w:date="2023-04-03T01:59:00Z">
            <w:rPr>
              <w:rFonts w:ascii="Times New Roman" w:hAnsi="Times New Roman"/>
              <w:sz w:val="24"/>
            </w:rPr>
          </w:rPrChange>
        </w:rPr>
        <w:t>ilości próbek w granicy miliona,</w:t>
      </w:r>
      <w:r w:rsidRPr="001F4CC2">
        <w:rPr>
          <w:rFonts w:ascii="Times New Roman" w:hAnsi="Times New Roman"/>
          <w:color w:val="000000" w:themeColor="text1"/>
          <w:sz w:val="24"/>
          <w:rPrChange w:id="1782" w:author="wersja poprawiona" w:date="2023-04-03T01:59:00Z">
            <w:rPr>
              <w:rFonts w:ascii="Times New Roman" w:hAnsi="Times New Roman"/>
              <w:sz w:val="24"/>
            </w:rPr>
          </w:rPrChange>
        </w:rPr>
        <w:t xml:space="preserve"> potrzebny byłby inny, szybszy w działaniu sposób przechowywania danych, jednak w aspekcie prototypowym osiągnięte czasy przetwarzania są wystarczające.</w:t>
      </w:r>
    </w:p>
    <w:p w14:paraId="78178687" w14:textId="08F5A96A" w:rsidR="000A52FD" w:rsidRPr="001F4CC2" w:rsidRDefault="00731235" w:rsidP="008D30BC">
      <w:pPr>
        <w:spacing w:before="30" w:line="360" w:lineRule="auto"/>
        <w:jc w:val="both"/>
        <w:rPr>
          <w:rFonts w:ascii="Times New Roman" w:hAnsi="Times New Roman"/>
          <w:color w:val="000000" w:themeColor="text1"/>
          <w:sz w:val="24"/>
          <w:rPrChange w:id="178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784" w:author="wersja poprawiona" w:date="2023-04-03T01:59:00Z">
            <w:rPr>
              <w:rFonts w:ascii="Times New Roman" w:hAnsi="Times New Roman"/>
              <w:sz w:val="24"/>
            </w:rPr>
          </w:rPrChange>
        </w:rPr>
        <w:lastRenderedPageBreak/>
        <w:tab/>
        <w:t xml:space="preserve">Funkcja </w:t>
      </w:r>
      <w:r w:rsidRPr="001F4CC2">
        <w:rPr>
          <w:rFonts w:ascii="Times New Roman" w:hAnsi="Times New Roman"/>
          <w:i/>
          <w:color w:val="000000" w:themeColor="text1"/>
          <w:sz w:val="24"/>
          <w:rPrChange w:id="1785" w:author="wersja poprawiona" w:date="2023-04-03T01:59:00Z">
            <w:rPr>
              <w:rFonts w:ascii="Times New Roman" w:hAnsi="Times New Roman"/>
              <w:i/>
              <w:sz w:val="24"/>
            </w:rPr>
          </w:rPrChange>
        </w:rPr>
        <w:t xml:space="preserve">collector </w:t>
      </w:r>
      <w:r w:rsidRPr="001F4CC2">
        <w:rPr>
          <w:rFonts w:ascii="Times New Roman" w:hAnsi="Times New Roman"/>
          <w:color w:val="000000" w:themeColor="text1"/>
          <w:sz w:val="24"/>
          <w:rPrChange w:id="1786" w:author="wersja poprawiona" w:date="2023-04-03T01:59:00Z">
            <w:rPr>
              <w:rFonts w:ascii="Times New Roman" w:hAnsi="Times New Roman"/>
              <w:sz w:val="24"/>
            </w:rPr>
          </w:rPrChange>
        </w:rPr>
        <w:t xml:space="preserve">określająca działanie </w:t>
      </w:r>
      <w:proofErr w:type="spellStart"/>
      <w:r w:rsidRPr="001F4CC2">
        <w:rPr>
          <w:rFonts w:ascii="Times New Roman" w:hAnsi="Times New Roman"/>
          <w:color w:val="000000" w:themeColor="text1"/>
          <w:sz w:val="24"/>
          <w:rPrChange w:id="1787" w:author="wersja poprawiona" w:date="2023-04-03T01:59:00Z">
            <w:rPr>
              <w:rFonts w:ascii="Times New Roman" w:hAnsi="Times New Roman"/>
              <w:sz w:val="24"/>
            </w:rPr>
          </w:rPrChange>
        </w:rPr>
        <w:t>endpointa</w:t>
      </w:r>
      <w:proofErr w:type="spellEnd"/>
      <w:r w:rsidRPr="001F4CC2">
        <w:rPr>
          <w:rFonts w:ascii="Times New Roman" w:hAnsi="Times New Roman"/>
          <w:color w:val="000000" w:themeColor="text1"/>
          <w:sz w:val="24"/>
          <w:rPrChange w:id="1788" w:author="wersja poprawiona" w:date="2023-04-03T01:59:00Z">
            <w:rPr>
              <w:rFonts w:ascii="Times New Roman" w:hAnsi="Times New Roman"/>
              <w:sz w:val="24"/>
            </w:rPr>
          </w:rPrChange>
        </w:rPr>
        <w:t xml:space="preserve"> wywołuje następnie funkcje </w:t>
      </w:r>
      <w:proofErr w:type="spellStart"/>
      <w:r w:rsidRPr="001F4CC2">
        <w:rPr>
          <w:rFonts w:ascii="Times New Roman" w:hAnsi="Times New Roman"/>
          <w:i/>
          <w:color w:val="000000" w:themeColor="text1"/>
          <w:sz w:val="24"/>
          <w:rPrChange w:id="1789" w:author="wersja poprawiona" w:date="2023-04-03T01:59:00Z">
            <w:rPr>
              <w:rFonts w:ascii="Times New Roman" w:hAnsi="Times New Roman"/>
              <w:i/>
              <w:sz w:val="24"/>
            </w:rPr>
          </w:rPrChange>
        </w:rPr>
        <w:t>update_records</w:t>
      </w:r>
      <w:proofErr w:type="spellEnd"/>
      <w:r w:rsidRPr="001F4CC2">
        <w:rPr>
          <w:rFonts w:ascii="Times New Roman" w:hAnsi="Times New Roman"/>
          <w:color w:val="000000" w:themeColor="text1"/>
          <w:sz w:val="24"/>
          <w:rPrChange w:id="1790" w:author="wersja poprawiona" w:date="2023-04-03T01:59:00Z">
            <w:rPr>
              <w:rFonts w:ascii="Times New Roman" w:hAnsi="Times New Roman"/>
              <w:sz w:val="24"/>
            </w:rPr>
          </w:rPrChange>
        </w:rPr>
        <w:t xml:space="preserve">, która jest metodą klasy </w:t>
      </w:r>
      <w:proofErr w:type="spellStart"/>
      <w:r w:rsidRPr="001F4CC2">
        <w:rPr>
          <w:rFonts w:ascii="Times New Roman" w:hAnsi="Times New Roman"/>
          <w:i/>
          <w:color w:val="000000" w:themeColor="text1"/>
          <w:sz w:val="24"/>
          <w:rPrChange w:id="1791" w:author="wersja poprawiona" w:date="2023-04-03T01:59:00Z">
            <w:rPr>
              <w:rFonts w:ascii="Times New Roman" w:hAnsi="Times New Roman"/>
              <w:i/>
              <w:sz w:val="24"/>
            </w:rPr>
          </w:rPrChange>
        </w:rPr>
        <w:t>OutputGenerator</w:t>
      </w:r>
      <w:proofErr w:type="spellEnd"/>
      <w:r w:rsidRPr="001F4CC2">
        <w:rPr>
          <w:rFonts w:ascii="Times New Roman" w:hAnsi="Times New Roman"/>
          <w:color w:val="000000" w:themeColor="text1"/>
          <w:sz w:val="24"/>
          <w:rPrChange w:id="1792" w:author="wersja poprawiona" w:date="2023-04-03T01:59:00Z">
            <w:rPr>
              <w:rFonts w:ascii="Times New Roman" w:hAnsi="Times New Roman"/>
              <w:sz w:val="24"/>
            </w:rPr>
          </w:rPrChange>
        </w:rPr>
        <w:t>. Odpowiada ona za wygenerowanie słownika zawierającego najnowsze dane odebrane z urządzeń pomiarowych</w:t>
      </w:r>
      <w:r w:rsidR="000A52FD" w:rsidRPr="001F4CC2">
        <w:rPr>
          <w:rFonts w:ascii="Times New Roman" w:hAnsi="Times New Roman"/>
          <w:color w:val="000000" w:themeColor="text1"/>
          <w:sz w:val="24"/>
          <w:rPrChange w:id="1793" w:author="wersja poprawiona" w:date="2023-04-03T01:59:00Z">
            <w:rPr>
              <w:rFonts w:ascii="Times New Roman" w:hAnsi="Times New Roman"/>
              <w:sz w:val="24"/>
            </w:rPr>
          </w:rPrChange>
        </w:rPr>
        <w:t xml:space="preserve"> i stanem urządzenia (domyślnie stan określający urządzenie jako aktywne)</w:t>
      </w:r>
      <w:r w:rsidRPr="001F4CC2">
        <w:rPr>
          <w:rFonts w:ascii="Times New Roman" w:hAnsi="Times New Roman"/>
          <w:color w:val="000000" w:themeColor="text1"/>
          <w:sz w:val="24"/>
          <w:rPrChange w:id="1794" w:author="wersja poprawiona" w:date="2023-04-03T01:59:00Z">
            <w:rPr>
              <w:rFonts w:ascii="Times New Roman" w:hAnsi="Times New Roman"/>
              <w:sz w:val="24"/>
            </w:rPr>
          </w:rPrChange>
        </w:rPr>
        <w:t xml:space="preserve"> </w:t>
      </w:r>
      <w:r w:rsidR="007D318C" w:rsidRPr="001F4CC2">
        <w:rPr>
          <w:rFonts w:ascii="Times New Roman" w:hAnsi="Times New Roman"/>
          <w:color w:val="000000" w:themeColor="text1"/>
          <w:sz w:val="24"/>
          <w:rPrChange w:id="1795" w:author="wersja poprawiona" w:date="2023-04-03T01:59:00Z">
            <w:rPr>
              <w:rFonts w:ascii="Times New Roman" w:hAnsi="Times New Roman"/>
              <w:sz w:val="24"/>
            </w:rPr>
          </w:rPrChange>
        </w:rPr>
        <w:t>oraz słownika</w:t>
      </w:r>
      <w:r w:rsidRPr="001F4CC2">
        <w:rPr>
          <w:rFonts w:ascii="Times New Roman" w:hAnsi="Times New Roman"/>
          <w:color w:val="000000" w:themeColor="text1"/>
          <w:sz w:val="24"/>
          <w:rPrChange w:id="1796" w:author="wersja poprawiona" w:date="2023-04-03T01:59:00Z">
            <w:rPr>
              <w:rFonts w:ascii="Times New Roman" w:hAnsi="Times New Roman"/>
              <w:sz w:val="24"/>
            </w:rPr>
          </w:rPrChange>
        </w:rPr>
        <w:t xml:space="preserve"> z znacznikami czasowymi ostatnich pomiarów</w:t>
      </w:r>
      <w:r w:rsidR="000A52FD" w:rsidRPr="001F4CC2">
        <w:rPr>
          <w:rFonts w:ascii="Times New Roman" w:hAnsi="Times New Roman"/>
          <w:color w:val="000000" w:themeColor="text1"/>
          <w:sz w:val="24"/>
          <w:rPrChange w:id="1797" w:author="wersja poprawiona" w:date="2023-04-03T01:59:00Z">
            <w:rPr>
              <w:rFonts w:ascii="Times New Roman" w:hAnsi="Times New Roman"/>
              <w:sz w:val="24"/>
            </w:rPr>
          </w:rPrChange>
        </w:rPr>
        <w:t>.</w:t>
      </w:r>
    </w:p>
    <w:p w14:paraId="703141B0" w14:textId="2CB1E936" w:rsidR="000A1BBE" w:rsidRPr="001F4CC2" w:rsidRDefault="000A52FD" w:rsidP="000A1BBE">
      <w:pPr>
        <w:spacing w:before="30" w:line="360" w:lineRule="auto"/>
        <w:ind w:firstLine="708"/>
        <w:jc w:val="both"/>
        <w:rPr>
          <w:rFonts w:ascii="Times New Roman" w:hAnsi="Times New Roman"/>
          <w:color w:val="000000" w:themeColor="text1"/>
          <w:sz w:val="24"/>
          <w:rPrChange w:id="179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799" w:author="wersja poprawiona" w:date="2023-04-03T01:59:00Z">
            <w:rPr>
              <w:rFonts w:ascii="Times New Roman" w:hAnsi="Times New Roman"/>
              <w:sz w:val="24"/>
            </w:rPr>
          </w:rPrChange>
        </w:rPr>
        <w:t xml:space="preserve">Metoda </w:t>
      </w:r>
      <w:proofErr w:type="spellStart"/>
      <w:r w:rsidRPr="001F4CC2">
        <w:rPr>
          <w:rFonts w:ascii="Times New Roman" w:hAnsi="Times New Roman"/>
          <w:i/>
          <w:color w:val="000000" w:themeColor="text1"/>
          <w:sz w:val="24"/>
          <w:rPrChange w:id="1800" w:author="wersja poprawiona" w:date="2023-04-03T01:59:00Z">
            <w:rPr>
              <w:rFonts w:ascii="Times New Roman" w:hAnsi="Times New Roman"/>
              <w:i/>
              <w:sz w:val="24"/>
            </w:rPr>
          </w:rPrChange>
        </w:rPr>
        <w:t>update_states</w:t>
      </w:r>
      <w:proofErr w:type="spellEnd"/>
      <w:r w:rsidRPr="001F4CC2">
        <w:rPr>
          <w:rFonts w:ascii="Times New Roman" w:hAnsi="Times New Roman"/>
          <w:color w:val="000000" w:themeColor="text1"/>
          <w:sz w:val="24"/>
          <w:rPrChange w:id="1801" w:author="wersja poprawiona" w:date="2023-04-03T01:59:00Z">
            <w:rPr>
              <w:rFonts w:ascii="Times New Roman" w:hAnsi="Times New Roman"/>
              <w:sz w:val="24"/>
            </w:rPr>
          </w:rPrChange>
        </w:rPr>
        <w:t xml:space="preserve"> aktualizuje stany urządzeń pomiarowych. Stan definiowany jest na podstawie różnicy pomiędzy aktualnym czasem, a czasem ze znacznika w ramce danych.</w:t>
      </w:r>
    </w:p>
    <w:p w14:paraId="1BB5D57D" w14:textId="77777777" w:rsidR="001E75F8" w:rsidRDefault="00A21E42" w:rsidP="00543FF1">
      <w:pPr>
        <w:keepNext/>
        <w:spacing w:before="30" w:line="360" w:lineRule="auto"/>
        <w:jc w:val="center"/>
        <w:rPr>
          <w:del w:id="1802" w:author="wersja poprawiona" w:date="2023-04-03T01:59:00Z"/>
        </w:rPr>
      </w:pPr>
      <w:del w:id="1803" w:author="wersja poprawiona" w:date="2023-04-03T01:59:00Z">
        <w:r>
          <w:rPr>
            <w:rFonts w:ascii="Times New Roman" w:hAnsi="Times New Roman" w:cs="Times New Roman"/>
            <w:noProof/>
            <w:sz w:val="24"/>
            <w:szCs w:val="24"/>
          </w:rPr>
          <w:drawing>
            <wp:inline distT="0" distB="0" distL="0" distR="0" wp14:anchorId="0E5FC1B2" wp14:editId="0A9685C3">
              <wp:extent cx="5759450" cy="5450840"/>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del>
    </w:p>
    <w:p w14:paraId="7B417C98" w14:textId="29CBE6BE" w:rsidR="000A1BBE" w:rsidRPr="001F4CC2" w:rsidRDefault="001E75F8" w:rsidP="004D6DDA">
      <w:pPr>
        <w:pStyle w:val="Legenda"/>
        <w:keepNext/>
        <w:rPr>
          <w:color w:val="000000" w:themeColor="text1"/>
          <w:rPrChange w:id="1804" w:author="wersja poprawiona" w:date="2023-04-03T01:59:00Z">
            <w:rPr/>
          </w:rPrChange>
        </w:rPr>
        <w:pPrChange w:id="1805" w:author="wersja poprawiona" w:date="2023-04-03T01:59:00Z">
          <w:pPr>
            <w:pStyle w:val="Legenda"/>
            <w:jc w:val="center"/>
          </w:pPr>
        </w:pPrChange>
      </w:pPr>
      <w:del w:id="1806" w:author="wersja poprawiona" w:date="2023-04-03T01:59:00Z">
        <w:r>
          <w:delText xml:space="preserve">Rys. </w:delText>
        </w:r>
        <w:r w:rsidR="00543FF1">
          <w:delText>5.3.3.</w:delText>
        </w:r>
        <w:r w:rsidR="00D87D0F">
          <w:delText>2</w:delText>
        </w:r>
        <w:r w:rsidR="00543FF1">
          <w:delText>.</w:delText>
        </w:r>
        <w:r w:rsidR="00D87D0F">
          <w:delText>6</w:delText>
        </w:r>
        <w:r w:rsidR="00543FF1">
          <w:delText>.</w:delText>
        </w:r>
      </w:del>
      <w:ins w:id="1807" w:author="wersja poprawiona" w:date="2023-04-03T01:59:00Z">
        <w:r w:rsidR="000E3C28" w:rsidRPr="001F4CC2">
          <w:rPr>
            <w:color w:val="000000" w:themeColor="text1"/>
          </w:rPr>
          <w:t xml:space="preserve">Listing </w:t>
        </w:r>
        <w:r w:rsidR="0012149D" w:rsidRPr="001F4CC2">
          <w:rPr>
            <w:color w:val="000000" w:themeColor="text1"/>
          </w:rPr>
          <w:t>10</w:t>
        </w:r>
        <w:r w:rsidR="000E3C28" w:rsidRPr="001F4CC2">
          <w:rPr>
            <w:color w:val="000000" w:themeColor="text1"/>
          </w:rPr>
          <w:t>.</w:t>
        </w:r>
      </w:ins>
      <w:r w:rsidR="000A1BBE" w:rsidRPr="001F4CC2">
        <w:rPr>
          <w:color w:val="000000" w:themeColor="text1"/>
          <w:rPrChange w:id="1808" w:author="wersja poprawiona" w:date="2023-04-03T01:59:00Z">
            <w:rPr/>
          </w:rPrChange>
        </w:rPr>
        <w:t xml:space="preserve"> Klasa </w:t>
      </w:r>
      <w:proofErr w:type="spellStart"/>
      <w:r w:rsidR="000A1BBE" w:rsidRPr="001F4CC2">
        <w:rPr>
          <w:color w:val="000000" w:themeColor="text1"/>
          <w:rPrChange w:id="1809" w:author="wersja poprawiona" w:date="2023-04-03T01:59:00Z">
            <w:rPr/>
          </w:rPrChange>
        </w:rPr>
        <w:t>OutputGenerator</w:t>
      </w:r>
      <w:proofErr w:type="spellEnd"/>
    </w:p>
    <w:p w14:paraId="4B9630E1" w14:textId="77777777" w:rsidR="00D87D0F" w:rsidRPr="00D87D0F" w:rsidRDefault="00D87D0F" w:rsidP="00D87D0F">
      <w:pPr>
        <w:rPr>
          <w:del w:id="1810" w:author="wersja poprawiona" w:date="2023-04-03T01:59:00Z"/>
        </w:rPr>
      </w:pPr>
    </w:p>
    <w:p w14:paraId="5BDDF390" w14:textId="77777777" w:rsidR="008D30BC" w:rsidRDefault="00CD0AF1" w:rsidP="008D30BC">
      <w:pPr>
        <w:keepNext/>
        <w:spacing w:before="30" w:line="360" w:lineRule="auto"/>
        <w:jc w:val="both"/>
        <w:rPr>
          <w:del w:id="1811" w:author="wersja poprawiona" w:date="2023-04-03T01:59:00Z"/>
          <w:rFonts w:ascii="Times New Roman" w:hAnsi="Times New Roman" w:cs="Times New Roman"/>
          <w:sz w:val="24"/>
          <w:szCs w:val="24"/>
        </w:rPr>
      </w:pPr>
      <w:del w:id="1812" w:author="wersja poprawiona" w:date="2023-04-03T01:59:00Z">
        <w:r>
          <w:rPr>
            <w:rFonts w:ascii="Times New Roman" w:hAnsi="Times New Roman" w:cs="Times New Roman"/>
            <w:sz w:val="24"/>
            <w:szCs w:val="24"/>
          </w:rPr>
          <w:tab/>
        </w:r>
      </w:del>
    </w:p>
    <w:p w14:paraId="6CD5D49E" w14:textId="77777777" w:rsidR="008D30BC" w:rsidRDefault="008D30BC">
      <w:pPr>
        <w:rPr>
          <w:del w:id="1813" w:author="wersja poprawiona" w:date="2023-04-03T01:59:00Z"/>
          <w:rFonts w:ascii="Times New Roman" w:hAnsi="Times New Roman" w:cs="Times New Roman"/>
          <w:sz w:val="24"/>
          <w:szCs w:val="24"/>
        </w:rPr>
      </w:pPr>
      <w:del w:id="1814" w:author="wersja poprawiona" w:date="2023-04-03T01:59:00Z">
        <w:r>
          <w:rPr>
            <w:rFonts w:ascii="Times New Roman" w:hAnsi="Times New Roman" w:cs="Times New Roman"/>
            <w:sz w:val="24"/>
            <w:szCs w:val="24"/>
          </w:rPr>
          <w:br w:type="page"/>
        </w:r>
      </w:del>
    </w:p>
    <w:p w14:paraId="2ABFB0D6" w14:textId="404C823A" w:rsidR="000A1BBE" w:rsidRPr="001F4CC2" w:rsidRDefault="000A1BBE" w:rsidP="000A1BBE">
      <w:pPr>
        <w:spacing w:before="30" w:line="360" w:lineRule="auto"/>
        <w:jc w:val="both"/>
        <w:rPr>
          <w:ins w:id="1815" w:author="wersja poprawiona" w:date="2023-04-03T01:59:00Z"/>
          <w:rFonts w:ascii="Times New Roman" w:hAnsi="Times New Roman" w:cs="Times New Roman"/>
          <w:color w:val="000000" w:themeColor="text1"/>
          <w:sz w:val="24"/>
          <w:szCs w:val="24"/>
        </w:rPr>
      </w:pPr>
      <w:ins w:id="1816"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3013E6AD" wp14:editId="0F5EE4FB">
              <wp:extent cx="5759450" cy="5450840"/>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ins>
    </w:p>
    <w:p w14:paraId="6D4B9C05" w14:textId="11093EEC" w:rsidR="00D87D0F" w:rsidRPr="001F4CC2" w:rsidRDefault="00CD0AF1" w:rsidP="008D30BC">
      <w:pPr>
        <w:keepNext/>
        <w:spacing w:before="30" w:line="360" w:lineRule="auto"/>
        <w:ind w:firstLine="708"/>
        <w:jc w:val="both"/>
        <w:rPr>
          <w:rFonts w:ascii="Times New Roman" w:hAnsi="Times New Roman"/>
          <w:color w:val="000000" w:themeColor="text1"/>
          <w:sz w:val="24"/>
          <w:rPrChange w:id="1817"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818" w:author="wersja poprawiona" w:date="2023-04-03T01:59:00Z">
            <w:rPr>
              <w:rFonts w:ascii="Times New Roman" w:hAnsi="Times New Roman"/>
              <w:sz w:val="24"/>
            </w:rPr>
          </w:rPrChange>
        </w:rPr>
        <w:t xml:space="preserve">Endpoint </w:t>
      </w:r>
      <w:r w:rsidR="00C3674D" w:rsidRPr="001F4CC2">
        <w:rPr>
          <w:rFonts w:ascii="Times New Roman" w:hAnsi="Times New Roman"/>
          <w:color w:val="000000" w:themeColor="text1"/>
          <w:sz w:val="24"/>
          <w:rPrChange w:id="1819"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1820" w:author="wersja poprawiona" w:date="2023-04-03T01:59:00Z">
            <w:rPr>
              <w:rFonts w:ascii="Times New Roman" w:hAnsi="Times New Roman"/>
              <w:sz w:val="24"/>
            </w:rPr>
          </w:rPrChange>
        </w:rPr>
        <w:t>/get-datetime</w:t>
      </w:r>
      <w:r w:rsidR="00C3674D" w:rsidRPr="001F4CC2">
        <w:rPr>
          <w:rFonts w:ascii="Times New Roman" w:hAnsi="Times New Roman"/>
          <w:color w:val="000000" w:themeColor="text1"/>
          <w:sz w:val="24"/>
          <w:rPrChange w:id="1821" w:author="wersja poprawiona" w:date="2023-04-03T01:59:00Z">
            <w:rPr>
              <w:rFonts w:ascii="Times New Roman" w:hAnsi="Times New Roman"/>
              <w:sz w:val="24"/>
            </w:rPr>
          </w:rPrChange>
        </w:rPr>
        <w:t>]</w:t>
      </w:r>
      <w:r w:rsidRPr="001F4CC2">
        <w:rPr>
          <w:rFonts w:ascii="Times New Roman" w:hAnsi="Times New Roman"/>
          <w:b/>
          <w:color w:val="000000" w:themeColor="text1"/>
          <w:sz w:val="24"/>
          <w:rPrChange w:id="1822" w:author="wersja poprawiona" w:date="2023-04-03T01:59:00Z">
            <w:rPr>
              <w:rFonts w:ascii="Times New Roman" w:hAnsi="Times New Roman"/>
              <w:b/>
              <w:sz w:val="24"/>
            </w:rPr>
          </w:rPrChange>
        </w:rPr>
        <w:t xml:space="preserve"> </w:t>
      </w:r>
      <w:r w:rsidRPr="001F4CC2">
        <w:rPr>
          <w:rFonts w:ascii="Times New Roman" w:hAnsi="Times New Roman"/>
          <w:color w:val="000000" w:themeColor="text1"/>
          <w:sz w:val="24"/>
          <w:rPrChange w:id="1823" w:author="wersja poprawiona" w:date="2023-04-03T01:59:00Z">
            <w:rPr>
              <w:rFonts w:ascii="Times New Roman" w:hAnsi="Times New Roman"/>
              <w:sz w:val="24"/>
            </w:rPr>
          </w:rPrChange>
        </w:rPr>
        <w:t xml:space="preserve">publikuje aktualny czas. Celem jego wprowadzenia jest wyeliminowanie konieczności stosowania fizycznego zegara czasu rzeczywistego w </w:t>
      </w:r>
      <w:r w:rsidRPr="001F4CC2">
        <w:rPr>
          <w:rFonts w:ascii="Times New Roman" w:hAnsi="Times New Roman"/>
          <w:color w:val="000000" w:themeColor="text1"/>
          <w:sz w:val="24"/>
          <w:rPrChange w:id="1824" w:author="wersja poprawiona" w:date="2023-04-03T01:59:00Z">
            <w:rPr>
              <w:rFonts w:ascii="Times New Roman" w:hAnsi="Times New Roman"/>
              <w:sz w:val="24"/>
            </w:rPr>
          </w:rPrChange>
        </w:rPr>
        <w:lastRenderedPageBreak/>
        <w:t>urządzeniu pomiarowym, zamiast tego, czas potrzebny do uzupełnienia znacznika czasu pobierany jest z serwera.</w:t>
      </w:r>
    </w:p>
    <w:p w14:paraId="624AB485" w14:textId="77777777" w:rsidR="001E75F8" w:rsidRDefault="00A21E42" w:rsidP="00D87D0F">
      <w:pPr>
        <w:keepNext/>
        <w:spacing w:before="30" w:line="360" w:lineRule="auto"/>
        <w:jc w:val="center"/>
        <w:rPr>
          <w:del w:id="1825" w:author="wersja poprawiona" w:date="2023-04-03T01:59:00Z"/>
        </w:rPr>
      </w:pPr>
      <w:del w:id="1826" w:author="wersja poprawiona" w:date="2023-04-03T01:59:00Z">
        <w:r>
          <w:rPr>
            <w:rFonts w:ascii="Times New Roman" w:hAnsi="Times New Roman" w:cs="Times New Roman"/>
            <w:noProof/>
            <w:sz w:val="24"/>
            <w:szCs w:val="24"/>
          </w:rPr>
          <w:drawing>
            <wp:inline distT="0" distB="0" distL="0" distR="0" wp14:anchorId="783E9243" wp14:editId="137E0F4D">
              <wp:extent cx="5759450" cy="1306195"/>
              <wp:effectExtent l="0" t="0" r="0" b="825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1306195"/>
                      </a:xfrm>
                      <a:prstGeom prst="rect">
                        <a:avLst/>
                      </a:prstGeom>
                      <a:noFill/>
                      <a:ln>
                        <a:noFill/>
                      </a:ln>
                    </pic:spPr>
                  </pic:pic>
                </a:graphicData>
              </a:graphic>
            </wp:inline>
          </w:drawing>
        </w:r>
      </w:del>
    </w:p>
    <w:p w14:paraId="3DA0EC1D" w14:textId="66FC4DB9" w:rsidR="004E787C" w:rsidRPr="001F4CC2" w:rsidRDefault="001E75F8" w:rsidP="004D6DDA">
      <w:pPr>
        <w:pStyle w:val="Legenda"/>
        <w:keepNext/>
        <w:rPr>
          <w:color w:val="000000" w:themeColor="text1"/>
          <w:rPrChange w:id="1827" w:author="wersja poprawiona" w:date="2023-04-03T01:59:00Z">
            <w:rPr/>
          </w:rPrChange>
        </w:rPr>
        <w:pPrChange w:id="1828" w:author="wersja poprawiona" w:date="2023-04-03T01:59:00Z">
          <w:pPr>
            <w:pStyle w:val="Legenda"/>
            <w:jc w:val="center"/>
          </w:pPr>
        </w:pPrChange>
      </w:pPr>
      <w:del w:id="1829" w:author="wersja poprawiona" w:date="2023-04-03T01:59:00Z">
        <w:r>
          <w:delText>Rys</w:delText>
        </w:r>
      </w:del>
      <w:ins w:id="1830" w:author="wersja poprawiona" w:date="2023-04-03T01:59:00Z">
        <w:r w:rsidR="000E3C28" w:rsidRPr="001F4CC2">
          <w:rPr>
            <w:color w:val="000000" w:themeColor="text1"/>
          </w:rPr>
          <w:t xml:space="preserve">Listing </w:t>
        </w:r>
        <w:r w:rsidR="0012149D" w:rsidRPr="001F4CC2">
          <w:rPr>
            <w:color w:val="000000" w:themeColor="text1"/>
          </w:rPr>
          <w:t>11</w:t>
        </w:r>
      </w:ins>
      <w:r w:rsidR="000E3C28" w:rsidRPr="001F4CC2">
        <w:rPr>
          <w:color w:val="000000" w:themeColor="text1"/>
          <w:rPrChange w:id="1831" w:author="wersja poprawiona" w:date="2023-04-03T01:59:00Z">
            <w:rPr/>
          </w:rPrChange>
        </w:rPr>
        <w:t>.</w:t>
      </w:r>
      <w:r w:rsidR="00A21196" w:rsidRPr="001F4CC2">
        <w:rPr>
          <w:color w:val="000000" w:themeColor="text1"/>
          <w:rPrChange w:id="1832" w:author="wersja poprawiona" w:date="2023-04-03T01:59:00Z">
            <w:rPr/>
          </w:rPrChange>
        </w:rPr>
        <w:t xml:space="preserve"> Kod obsługujący endpoint [/get-datetime]</w:t>
      </w:r>
    </w:p>
    <w:p w14:paraId="698D082C" w14:textId="571F7801" w:rsidR="001E75F8" w:rsidRPr="001F4CC2" w:rsidRDefault="00A21E42" w:rsidP="0009662F">
      <w:pPr>
        <w:keepNext/>
        <w:spacing w:before="30" w:line="360" w:lineRule="auto"/>
        <w:rPr>
          <w:ins w:id="1833" w:author="wersja poprawiona" w:date="2023-04-03T01:59:00Z"/>
          <w:color w:val="000000" w:themeColor="text1"/>
        </w:rPr>
      </w:pPr>
      <w:ins w:id="1834" w:author="wersja poprawiona" w:date="2023-04-03T01:59:00Z">
        <w:r w:rsidRPr="001F4CC2">
          <w:rPr>
            <w:rFonts w:ascii="Times New Roman" w:hAnsi="Times New Roman" w:cs="Times New Roman"/>
            <w:noProof/>
            <w:color w:val="000000" w:themeColor="text1"/>
            <w:sz w:val="24"/>
            <w:szCs w:val="24"/>
          </w:rPr>
          <w:drawing>
            <wp:inline distT="0" distB="0" distL="0" distR="0" wp14:anchorId="5095BE68" wp14:editId="7CE23DCC">
              <wp:extent cx="3874810" cy="878774"/>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6369" cy="892735"/>
                      </a:xfrm>
                      <a:prstGeom prst="rect">
                        <a:avLst/>
                      </a:prstGeom>
                      <a:noFill/>
                      <a:ln>
                        <a:noFill/>
                      </a:ln>
                    </pic:spPr>
                  </pic:pic>
                </a:graphicData>
              </a:graphic>
            </wp:inline>
          </w:drawing>
        </w:r>
      </w:ins>
    </w:p>
    <w:p w14:paraId="54CD73C5" w14:textId="77777777" w:rsidR="00D87D0F" w:rsidRPr="001F4CC2" w:rsidRDefault="00D87D0F" w:rsidP="00D87D0F">
      <w:pPr>
        <w:rPr>
          <w:color w:val="000000" w:themeColor="text1"/>
          <w:rPrChange w:id="1835" w:author="wersja poprawiona" w:date="2023-04-03T01:59:00Z">
            <w:rPr/>
          </w:rPrChange>
        </w:rPr>
      </w:pPr>
    </w:p>
    <w:p w14:paraId="5715AFD1" w14:textId="77777777" w:rsidR="00D87D0F" w:rsidRPr="001F4CC2" w:rsidRDefault="00487DFD" w:rsidP="00D87D0F">
      <w:pPr>
        <w:keepNext/>
        <w:spacing w:before="30" w:line="360" w:lineRule="auto"/>
        <w:ind w:firstLine="708"/>
        <w:jc w:val="both"/>
        <w:rPr>
          <w:rFonts w:ascii="Times New Roman" w:hAnsi="Times New Roman"/>
          <w:color w:val="000000" w:themeColor="text1"/>
          <w:sz w:val="24"/>
          <w:rPrChange w:id="183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837" w:author="wersja poprawiona" w:date="2023-04-03T01:59:00Z">
            <w:rPr>
              <w:rFonts w:ascii="Times New Roman" w:hAnsi="Times New Roman"/>
              <w:sz w:val="24"/>
            </w:rPr>
          </w:rPrChange>
        </w:rPr>
        <w:t xml:space="preserve">Zastosowana metoda </w:t>
      </w:r>
      <w:r w:rsidRPr="001F4CC2">
        <w:rPr>
          <w:rFonts w:ascii="Times New Roman" w:hAnsi="Times New Roman"/>
          <w:i/>
          <w:color w:val="000000" w:themeColor="text1"/>
          <w:sz w:val="24"/>
          <w:rPrChange w:id="1838" w:author="wersja poprawiona" w:date="2023-04-03T01:59:00Z">
            <w:rPr>
              <w:rFonts w:ascii="Times New Roman" w:hAnsi="Times New Roman"/>
              <w:i/>
              <w:sz w:val="24"/>
            </w:rPr>
          </w:rPrChange>
        </w:rPr>
        <w:t>send_datetime</w:t>
      </w:r>
      <w:r w:rsidRPr="001F4CC2">
        <w:rPr>
          <w:rFonts w:ascii="Times New Roman" w:hAnsi="Times New Roman"/>
          <w:color w:val="000000" w:themeColor="text1"/>
          <w:sz w:val="24"/>
          <w:rPrChange w:id="1839" w:author="wersja poprawiona" w:date="2023-04-03T01:59:00Z">
            <w:rPr>
              <w:rFonts w:ascii="Times New Roman" w:hAnsi="Times New Roman"/>
              <w:sz w:val="24"/>
            </w:rPr>
          </w:rPrChange>
        </w:rPr>
        <w:t xml:space="preserve"> będąca elementem klasy </w:t>
      </w:r>
      <w:r w:rsidRPr="001F4CC2">
        <w:rPr>
          <w:rFonts w:ascii="Times New Roman" w:hAnsi="Times New Roman"/>
          <w:i/>
          <w:color w:val="000000" w:themeColor="text1"/>
          <w:sz w:val="24"/>
          <w:rPrChange w:id="1840" w:author="wersja poprawiona" w:date="2023-04-03T01:59:00Z">
            <w:rPr>
              <w:rFonts w:ascii="Times New Roman" w:hAnsi="Times New Roman"/>
              <w:i/>
              <w:sz w:val="24"/>
            </w:rPr>
          </w:rPrChange>
        </w:rPr>
        <w:t>TimeOperator</w:t>
      </w:r>
      <w:r w:rsidR="00D75115" w:rsidRPr="001F4CC2">
        <w:rPr>
          <w:rFonts w:ascii="Times New Roman" w:hAnsi="Times New Roman"/>
          <w:i/>
          <w:color w:val="000000" w:themeColor="text1"/>
          <w:sz w:val="24"/>
          <w:rPrChange w:id="1841" w:author="wersja poprawiona" w:date="2023-04-03T01:59:00Z">
            <w:rPr>
              <w:rFonts w:ascii="Times New Roman" w:hAnsi="Times New Roman"/>
              <w:i/>
              <w:sz w:val="24"/>
            </w:rPr>
          </w:rPrChange>
        </w:rPr>
        <w:t xml:space="preserve"> </w:t>
      </w:r>
      <w:r w:rsidR="00D75115" w:rsidRPr="001F4CC2">
        <w:rPr>
          <w:rFonts w:ascii="Times New Roman" w:hAnsi="Times New Roman"/>
          <w:color w:val="000000" w:themeColor="text1"/>
          <w:sz w:val="24"/>
          <w:rPrChange w:id="1842" w:author="wersja poprawiona" w:date="2023-04-03T01:59:00Z">
            <w:rPr>
              <w:rFonts w:ascii="Times New Roman" w:hAnsi="Times New Roman"/>
              <w:sz w:val="24"/>
            </w:rPr>
          </w:rPrChange>
        </w:rPr>
        <w:t>generuje ramkę danych ograniczoną jedynie do czasu. Przesyłane dane są konwertowane do formatu JSON podczas pobierania przez urządzenie pomiarowe.</w:t>
      </w:r>
    </w:p>
    <w:p w14:paraId="661DB34B" w14:textId="77777777" w:rsidR="001E75F8" w:rsidRDefault="00A21E42" w:rsidP="00D87D0F">
      <w:pPr>
        <w:keepNext/>
        <w:spacing w:before="30" w:line="360" w:lineRule="auto"/>
        <w:jc w:val="center"/>
        <w:rPr>
          <w:del w:id="1843" w:author="wersja poprawiona" w:date="2023-04-03T01:59:00Z"/>
        </w:rPr>
      </w:pPr>
      <w:del w:id="1844" w:author="wersja poprawiona" w:date="2023-04-03T01:59:00Z">
        <w:r>
          <w:rPr>
            <w:rFonts w:ascii="Times New Roman" w:hAnsi="Times New Roman" w:cs="Times New Roman"/>
            <w:noProof/>
            <w:sz w:val="24"/>
            <w:szCs w:val="24"/>
          </w:rPr>
          <w:drawing>
            <wp:inline distT="0" distB="0" distL="0" distR="0" wp14:anchorId="31A9B603" wp14:editId="56B86D8D">
              <wp:extent cx="5759450" cy="2161540"/>
              <wp:effectExtent l="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inline>
          </w:drawing>
        </w:r>
      </w:del>
    </w:p>
    <w:p w14:paraId="1C6C57B8" w14:textId="1C74388A" w:rsidR="004E787C" w:rsidRPr="001F4CC2" w:rsidRDefault="001E75F8" w:rsidP="004D6DDA">
      <w:pPr>
        <w:pStyle w:val="Legenda"/>
        <w:keepNext/>
        <w:rPr>
          <w:color w:val="000000" w:themeColor="text1"/>
          <w:rPrChange w:id="1845" w:author="wersja poprawiona" w:date="2023-04-03T01:59:00Z">
            <w:rPr/>
          </w:rPrChange>
        </w:rPr>
        <w:pPrChange w:id="1846" w:author="wersja poprawiona" w:date="2023-04-03T01:59:00Z">
          <w:pPr>
            <w:pStyle w:val="Legenda"/>
            <w:jc w:val="center"/>
          </w:pPr>
        </w:pPrChange>
      </w:pPr>
      <w:del w:id="1847" w:author="wersja poprawiona" w:date="2023-04-03T01:59:00Z">
        <w:r>
          <w:delText xml:space="preserve">Rys. </w:delText>
        </w:r>
        <w:r w:rsidR="00543FF1">
          <w:delText>5.3.3.</w:delText>
        </w:r>
        <w:r w:rsidR="00D87D0F">
          <w:delText>2</w:delText>
        </w:r>
        <w:r w:rsidR="00543FF1">
          <w:delText>.</w:delText>
        </w:r>
        <w:r w:rsidR="00D87D0F">
          <w:delText>8</w:delText>
        </w:r>
        <w:r w:rsidR="00543FF1">
          <w:delText>.</w:delText>
        </w:r>
      </w:del>
      <w:ins w:id="1848" w:author="wersja poprawiona" w:date="2023-04-03T01:59:00Z">
        <w:r w:rsidR="000E3C28" w:rsidRPr="001F4CC2">
          <w:rPr>
            <w:color w:val="000000" w:themeColor="text1"/>
          </w:rPr>
          <w:t xml:space="preserve">Listing </w:t>
        </w:r>
        <w:r w:rsidR="0012149D" w:rsidRPr="001F4CC2">
          <w:rPr>
            <w:color w:val="000000" w:themeColor="text1"/>
          </w:rPr>
          <w:t>12</w:t>
        </w:r>
        <w:r w:rsidR="000E3C28" w:rsidRPr="001F4CC2">
          <w:rPr>
            <w:color w:val="000000" w:themeColor="text1"/>
          </w:rPr>
          <w:t>.</w:t>
        </w:r>
      </w:ins>
      <w:r w:rsidR="00A21196" w:rsidRPr="001F4CC2">
        <w:rPr>
          <w:color w:val="000000" w:themeColor="text1"/>
          <w:rPrChange w:id="1849" w:author="wersja poprawiona" w:date="2023-04-03T01:59:00Z">
            <w:rPr/>
          </w:rPrChange>
        </w:rPr>
        <w:t xml:space="preserve"> Wybrane metody klasy TimeOperator</w:t>
      </w:r>
    </w:p>
    <w:p w14:paraId="7C4F999A" w14:textId="77777777" w:rsidR="008D30BC" w:rsidRDefault="008D30BC">
      <w:pPr>
        <w:rPr>
          <w:del w:id="1850" w:author="wersja poprawiona" w:date="2023-04-03T01:59:00Z"/>
        </w:rPr>
      </w:pPr>
      <w:del w:id="1851" w:author="wersja poprawiona" w:date="2023-04-03T01:59:00Z">
        <w:r>
          <w:br w:type="page"/>
        </w:r>
      </w:del>
    </w:p>
    <w:p w14:paraId="245D161B" w14:textId="68DF3C35" w:rsidR="001E75F8" w:rsidRPr="001F4CC2" w:rsidRDefault="00A21E42" w:rsidP="0009662F">
      <w:pPr>
        <w:keepNext/>
        <w:spacing w:before="30" w:line="360" w:lineRule="auto"/>
        <w:rPr>
          <w:ins w:id="1852" w:author="wersja poprawiona" w:date="2023-04-03T01:59:00Z"/>
          <w:color w:val="000000" w:themeColor="text1"/>
        </w:rPr>
      </w:pPr>
      <w:ins w:id="1853"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5C440FAE" wp14:editId="30A64F89">
              <wp:extent cx="6075253" cy="2280062"/>
              <wp:effectExtent l="0" t="0" r="1905" b="635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82989" cy="2282966"/>
                      </a:xfrm>
                      <a:prstGeom prst="rect">
                        <a:avLst/>
                      </a:prstGeom>
                      <a:noFill/>
                      <a:ln>
                        <a:noFill/>
                      </a:ln>
                    </pic:spPr>
                  </pic:pic>
                </a:graphicData>
              </a:graphic>
            </wp:inline>
          </w:drawing>
        </w:r>
      </w:ins>
    </w:p>
    <w:p w14:paraId="6440DAA0" w14:textId="27101D58" w:rsidR="004D6DDA" w:rsidRPr="001F4CC2" w:rsidRDefault="004D6DDA" w:rsidP="004D6DDA">
      <w:pPr>
        <w:pStyle w:val="Legenda"/>
        <w:keepNext/>
        <w:rPr>
          <w:color w:val="000000" w:themeColor="text1"/>
          <w:rPrChange w:id="1854" w:author="wersja poprawiona" w:date="2023-04-03T01:59:00Z">
            <w:rPr/>
          </w:rPrChange>
        </w:rPr>
        <w:pPrChange w:id="1855" w:author="wersja poprawiona" w:date="2023-04-03T01:59:00Z">
          <w:pPr/>
        </w:pPrChange>
      </w:pPr>
    </w:p>
    <w:p w14:paraId="01EAA4B3" w14:textId="77777777" w:rsidR="004D6DDA" w:rsidRPr="001F4CC2" w:rsidRDefault="004D6DDA" w:rsidP="004D6DDA">
      <w:pPr>
        <w:keepNext/>
        <w:spacing w:before="30" w:line="360" w:lineRule="auto"/>
        <w:ind w:firstLine="708"/>
        <w:jc w:val="both"/>
        <w:rPr>
          <w:rFonts w:ascii="Times New Roman" w:hAnsi="Times New Roman"/>
          <w:color w:val="000000" w:themeColor="text1"/>
          <w:sz w:val="24"/>
          <w:rPrChange w:id="185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857" w:author="wersja poprawiona" w:date="2023-04-03T01:59:00Z">
            <w:rPr>
              <w:rFonts w:ascii="Times New Roman" w:hAnsi="Times New Roman"/>
              <w:sz w:val="24"/>
            </w:rPr>
          </w:rPrChange>
        </w:rPr>
        <w:t>Endpoint [/plotting]</w:t>
      </w:r>
      <w:r w:rsidRPr="001F4CC2">
        <w:rPr>
          <w:rFonts w:ascii="Times New Roman" w:hAnsi="Times New Roman"/>
          <w:b/>
          <w:color w:val="000000" w:themeColor="text1"/>
          <w:sz w:val="24"/>
          <w:rPrChange w:id="1858" w:author="wersja poprawiona" w:date="2023-04-03T01:59:00Z">
            <w:rPr>
              <w:rFonts w:ascii="Times New Roman" w:hAnsi="Times New Roman"/>
              <w:b/>
              <w:sz w:val="24"/>
            </w:rPr>
          </w:rPrChange>
        </w:rPr>
        <w:t xml:space="preserve"> </w:t>
      </w:r>
      <w:r w:rsidRPr="001F4CC2">
        <w:rPr>
          <w:rFonts w:ascii="Times New Roman" w:hAnsi="Times New Roman"/>
          <w:color w:val="000000" w:themeColor="text1"/>
          <w:sz w:val="24"/>
          <w:rPrChange w:id="1859" w:author="wersja poprawiona" w:date="2023-04-03T01:59:00Z">
            <w:rPr>
              <w:rFonts w:ascii="Times New Roman" w:hAnsi="Times New Roman"/>
              <w:sz w:val="24"/>
            </w:rPr>
          </w:rPrChange>
        </w:rPr>
        <w:t>odpowiada za wygenerowanie wykresów dla wskazanego czujnika. Wskazanie czujnika odbywa się poprzez kliknięcie odpowiedniego przycisku w głównym interfejsie programu. Danymi wejściowymi dla wygenerowanego wykresu jest pełna historia pomiarów przechowywana w pliku CSV.</w:t>
      </w:r>
    </w:p>
    <w:p w14:paraId="14C4B1EB" w14:textId="77777777" w:rsidR="001E75F8" w:rsidRDefault="00A21E42" w:rsidP="00D87D0F">
      <w:pPr>
        <w:keepNext/>
        <w:spacing w:before="30" w:line="360" w:lineRule="auto"/>
        <w:jc w:val="center"/>
        <w:rPr>
          <w:del w:id="1860" w:author="wersja poprawiona" w:date="2023-04-03T01:59:00Z"/>
        </w:rPr>
      </w:pPr>
      <w:del w:id="1861" w:author="wersja poprawiona" w:date="2023-04-03T01:59:00Z">
        <w:r>
          <w:rPr>
            <w:rFonts w:ascii="Times New Roman" w:hAnsi="Times New Roman" w:cs="Times New Roman"/>
            <w:noProof/>
            <w:sz w:val="24"/>
            <w:szCs w:val="24"/>
          </w:rPr>
          <w:drawing>
            <wp:inline distT="0" distB="0" distL="0" distR="0" wp14:anchorId="58EA3958" wp14:editId="2CA6CEEB">
              <wp:extent cx="5759450" cy="2137410"/>
              <wp:effectExtent l="0" t="0" r="0"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137410"/>
                      </a:xfrm>
                      <a:prstGeom prst="rect">
                        <a:avLst/>
                      </a:prstGeom>
                      <a:noFill/>
                      <a:ln>
                        <a:noFill/>
                      </a:ln>
                    </pic:spPr>
                  </pic:pic>
                </a:graphicData>
              </a:graphic>
            </wp:inline>
          </w:drawing>
        </w:r>
      </w:del>
    </w:p>
    <w:p w14:paraId="30427E0E" w14:textId="77777777" w:rsidR="004D6DDA" w:rsidRPr="001F4CC2" w:rsidRDefault="004D6DDA" w:rsidP="004D6DDA">
      <w:pPr>
        <w:rPr>
          <w:ins w:id="1862" w:author="wersja poprawiona" w:date="2023-04-03T01:59:00Z"/>
          <w:color w:val="000000" w:themeColor="text1"/>
        </w:rPr>
      </w:pPr>
    </w:p>
    <w:p w14:paraId="541D44D3" w14:textId="04331EE6" w:rsidR="004E787C" w:rsidRPr="001F4CC2" w:rsidRDefault="000E3C28" w:rsidP="004D6DDA">
      <w:pPr>
        <w:pStyle w:val="Legenda"/>
        <w:keepNext/>
        <w:rPr>
          <w:color w:val="000000" w:themeColor="text1"/>
          <w:rPrChange w:id="1863" w:author="wersja poprawiona" w:date="2023-04-03T01:59:00Z">
            <w:rPr/>
          </w:rPrChange>
        </w:rPr>
        <w:pPrChange w:id="1864" w:author="wersja poprawiona" w:date="2023-04-03T01:59:00Z">
          <w:pPr>
            <w:pStyle w:val="Legenda"/>
            <w:jc w:val="center"/>
          </w:pPr>
        </w:pPrChange>
      </w:pPr>
      <w:ins w:id="1865" w:author="wersja poprawiona" w:date="2023-04-03T01:59:00Z">
        <w:r w:rsidRPr="001F4CC2">
          <w:rPr>
            <w:color w:val="000000" w:themeColor="text1"/>
          </w:rPr>
          <w:lastRenderedPageBreak/>
          <w:t xml:space="preserve">Listing </w:t>
        </w:r>
        <w:r w:rsidR="0012149D" w:rsidRPr="001F4CC2">
          <w:rPr>
            <w:color w:val="000000" w:themeColor="text1"/>
          </w:rPr>
          <w:t>13</w:t>
        </w:r>
        <w:r w:rsidRPr="001F4CC2">
          <w:rPr>
            <w:color w:val="000000" w:themeColor="text1"/>
          </w:rPr>
          <w:t>.</w:t>
        </w:r>
      </w:ins>
      <w:moveFromRangeStart w:id="1866" w:author="wersja poprawiona" w:date="2023-04-03T01:59:00Z" w:name="move131379567"/>
      <w:moveFrom w:id="1867" w:author="wersja poprawiona" w:date="2023-04-03T01:59:00Z">
        <w:r w:rsidR="00B01079" w:rsidRPr="001F4CC2">
          <w:rPr>
            <w:color w:val="000000" w:themeColor="text1"/>
            <w:rPrChange w:id="1868" w:author="wersja poprawiona" w:date="2023-04-03T01:59:00Z">
              <w:rPr/>
            </w:rPrChange>
          </w:rPr>
          <w:t xml:space="preserve">Rys. </w:t>
        </w:r>
      </w:moveFrom>
      <w:moveFromRangeEnd w:id="1866"/>
      <w:del w:id="1869" w:author="wersja poprawiona" w:date="2023-04-03T01:59:00Z">
        <w:r w:rsidR="00D87D0F">
          <w:delText>5.3.3.2.9.</w:delText>
        </w:r>
      </w:del>
      <w:r w:rsidR="00A21196" w:rsidRPr="001F4CC2">
        <w:rPr>
          <w:color w:val="000000" w:themeColor="text1"/>
          <w:rPrChange w:id="1870" w:author="wersja poprawiona" w:date="2023-04-03T01:59:00Z">
            <w:rPr/>
          </w:rPrChange>
        </w:rPr>
        <w:t xml:space="preserve"> Kod obsługujący endpoint [/plotting]</w:t>
      </w:r>
    </w:p>
    <w:p w14:paraId="7C8ED48C" w14:textId="054A14D7" w:rsidR="001E75F8" w:rsidRPr="001F4CC2" w:rsidRDefault="00A21E42" w:rsidP="0009662F">
      <w:pPr>
        <w:keepNext/>
        <w:spacing w:before="30" w:line="360" w:lineRule="auto"/>
        <w:rPr>
          <w:ins w:id="1871" w:author="wersja poprawiona" w:date="2023-04-03T01:59:00Z"/>
          <w:color w:val="000000" w:themeColor="text1"/>
        </w:rPr>
      </w:pPr>
      <w:ins w:id="1872" w:author="wersja poprawiona" w:date="2023-04-03T01:59:00Z">
        <w:r w:rsidRPr="001F4CC2">
          <w:rPr>
            <w:rFonts w:ascii="Times New Roman" w:hAnsi="Times New Roman" w:cs="Times New Roman"/>
            <w:noProof/>
            <w:color w:val="000000" w:themeColor="text1"/>
            <w:sz w:val="24"/>
            <w:szCs w:val="24"/>
          </w:rPr>
          <w:drawing>
            <wp:inline distT="0" distB="0" distL="0" distR="0" wp14:anchorId="2AE99185" wp14:editId="613D9016">
              <wp:extent cx="4863874" cy="1805049"/>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2791" cy="1812069"/>
                      </a:xfrm>
                      <a:prstGeom prst="rect">
                        <a:avLst/>
                      </a:prstGeom>
                      <a:noFill/>
                      <a:ln>
                        <a:noFill/>
                      </a:ln>
                    </pic:spPr>
                  </pic:pic>
                </a:graphicData>
              </a:graphic>
            </wp:inline>
          </w:drawing>
        </w:r>
      </w:ins>
    </w:p>
    <w:p w14:paraId="0C6F8D95" w14:textId="77777777" w:rsidR="00D87D0F" w:rsidRPr="001F4CC2" w:rsidRDefault="00D87D0F" w:rsidP="00D87D0F">
      <w:pPr>
        <w:rPr>
          <w:color w:val="000000" w:themeColor="text1"/>
          <w:rPrChange w:id="1873" w:author="wersja poprawiona" w:date="2023-04-03T01:59:00Z">
            <w:rPr/>
          </w:rPrChange>
        </w:rPr>
      </w:pPr>
    </w:p>
    <w:p w14:paraId="4DEE1BEE" w14:textId="0ADC3A61" w:rsidR="005C5E2E" w:rsidRPr="001F4CC2" w:rsidRDefault="005C5E2E" w:rsidP="008D30BC">
      <w:pPr>
        <w:spacing w:before="30" w:line="360" w:lineRule="auto"/>
        <w:jc w:val="both"/>
        <w:rPr>
          <w:rFonts w:ascii="Times New Roman" w:hAnsi="Times New Roman"/>
          <w:color w:val="000000" w:themeColor="text1"/>
          <w:sz w:val="24"/>
          <w:rPrChange w:id="1874"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1875"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1876" w:author="wersja poprawiona" w:date="2023-04-03T01:59:00Z">
            <w:rPr>
              <w:rFonts w:ascii="Times New Roman" w:hAnsi="Times New Roman"/>
              <w:sz w:val="24"/>
            </w:rPr>
          </w:rPrChange>
        </w:rPr>
        <w:t xml:space="preserve">Endpoint </w:t>
      </w:r>
      <w:r w:rsidR="00C3674D" w:rsidRPr="001F4CC2">
        <w:rPr>
          <w:rFonts w:ascii="Times New Roman" w:hAnsi="Times New Roman"/>
          <w:color w:val="000000" w:themeColor="text1"/>
          <w:sz w:val="24"/>
          <w:rPrChange w:id="1877"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1878" w:author="wersja poprawiona" w:date="2023-04-03T01:59:00Z">
            <w:rPr>
              <w:rFonts w:ascii="Times New Roman" w:hAnsi="Times New Roman"/>
              <w:sz w:val="24"/>
            </w:rPr>
          </w:rPrChange>
        </w:rPr>
        <w:t>/redirecting</w:t>
      </w:r>
      <w:r w:rsidR="00C3674D" w:rsidRPr="001F4CC2">
        <w:rPr>
          <w:rFonts w:ascii="Times New Roman" w:hAnsi="Times New Roman"/>
          <w:color w:val="000000" w:themeColor="text1"/>
          <w:sz w:val="24"/>
          <w:rPrChange w:id="1879" w:author="wersja poprawiona" w:date="2023-04-03T01:59:00Z">
            <w:rPr>
              <w:rFonts w:ascii="Times New Roman" w:hAnsi="Times New Roman"/>
              <w:sz w:val="24"/>
            </w:rPr>
          </w:rPrChange>
        </w:rPr>
        <w:t>]</w:t>
      </w:r>
      <w:r w:rsidRPr="001F4CC2">
        <w:rPr>
          <w:rFonts w:ascii="Times New Roman" w:hAnsi="Times New Roman"/>
          <w:b/>
          <w:color w:val="000000" w:themeColor="text1"/>
          <w:sz w:val="24"/>
          <w:rPrChange w:id="1880" w:author="wersja poprawiona" w:date="2023-04-03T01:59:00Z">
            <w:rPr>
              <w:rFonts w:ascii="Times New Roman" w:hAnsi="Times New Roman"/>
              <w:b/>
              <w:sz w:val="24"/>
            </w:rPr>
          </w:rPrChange>
        </w:rPr>
        <w:t xml:space="preserve"> </w:t>
      </w:r>
      <w:r w:rsidRPr="001F4CC2">
        <w:rPr>
          <w:rFonts w:ascii="Times New Roman" w:hAnsi="Times New Roman"/>
          <w:color w:val="000000" w:themeColor="text1"/>
          <w:sz w:val="24"/>
          <w:rPrChange w:id="1881" w:author="wersja poprawiona" w:date="2023-04-03T01:59:00Z">
            <w:rPr>
              <w:rFonts w:ascii="Times New Roman" w:hAnsi="Times New Roman"/>
              <w:sz w:val="24"/>
            </w:rPr>
          </w:rPrChange>
        </w:rPr>
        <w:t>obsługuje przełączanie się pomiędzy elementami interfejsu. W przypadku przejścia z głównego interfejsu do rysowania wykresów aktualizuje zmienną odpowiadającą za wybór czujnika. Jej wartość przesyłana jest do serwera poprzez plik HTML.</w:t>
      </w:r>
    </w:p>
    <w:p w14:paraId="3835093D" w14:textId="77777777" w:rsidR="001E75F8" w:rsidRDefault="00A21E42" w:rsidP="00D87D0F">
      <w:pPr>
        <w:keepNext/>
        <w:spacing w:before="30" w:line="360" w:lineRule="auto"/>
        <w:jc w:val="center"/>
        <w:rPr>
          <w:del w:id="1882" w:author="wersja poprawiona" w:date="2023-04-03T01:59:00Z"/>
        </w:rPr>
      </w:pPr>
      <w:del w:id="1883" w:author="wersja poprawiona" w:date="2023-04-03T01:59:00Z">
        <w:r>
          <w:rPr>
            <w:rFonts w:ascii="Times New Roman" w:hAnsi="Times New Roman" w:cs="Times New Roman"/>
            <w:noProof/>
            <w:sz w:val="24"/>
            <w:szCs w:val="24"/>
          </w:rPr>
          <w:drawing>
            <wp:inline distT="0" distB="0" distL="0" distR="0" wp14:anchorId="356ECF87" wp14:editId="771C3BAA">
              <wp:extent cx="5759450" cy="2268220"/>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268220"/>
                      </a:xfrm>
                      <a:prstGeom prst="rect">
                        <a:avLst/>
                      </a:prstGeom>
                      <a:noFill/>
                      <a:ln>
                        <a:noFill/>
                      </a:ln>
                    </pic:spPr>
                  </pic:pic>
                </a:graphicData>
              </a:graphic>
            </wp:inline>
          </w:drawing>
        </w:r>
      </w:del>
    </w:p>
    <w:p w14:paraId="2A8F5A14" w14:textId="65B03F07" w:rsidR="004E787C" w:rsidRPr="001F4CC2" w:rsidRDefault="001E75F8" w:rsidP="004D6DDA">
      <w:pPr>
        <w:pStyle w:val="Legenda"/>
        <w:keepNext/>
        <w:rPr>
          <w:color w:val="000000" w:themeColor="text1"/>
          <w:rPrChange w:id="1884" w:author="wersja poprawiona" w:date="2023-04-03T01:59:00Z">
            <w:rPr/>
          </w:rPrChange>
        </w:rPr>
        <w:pPrChange w:id="1885" w:author="wersja poprawiona" w:date="2023-04-03T01:59:00Z">
          <w:pPr>
            <w:pStyle w:val="Legenda"/>
            <w:jc w:val="center"/>
          </w:pPr>
        </w:pPrChange>
      </w:pPr>
      <w:del w:id="1886" w:author="wersja poprawiona" w:date="2023-04-03T01:59:00Z">
        <w:r>
          <w:delText xml:space="preserve">Rys. </w:delText>
        </w:r>
        <w:r w:rsidR="00000000">
          <w:fldChar w:fldCharType="begin"/>
        </w:r>
        <w:r w:rsidR="00000000">
          <w:delInstrText xml:space="preserve"> SEQ Rys. \* ARABIC </w:delInstrText>
        </w:r>
        <w:r w:rsidR="00000000">
          <w:fldChar w:fldCharType="separate"/>
        </w:r>
        <w:r w:rsidR="00E303CB">
          <w:rPr>
            <w:noProof/>
          </w:rPr>
          <w:delText>5</w:delText>
        </w:r>
        <w:r w:rsidR="00000000">
          <w:rPr>
            <w:noProof/>
          </w:rPr>
          <w:fldChar w:fldCharType="end"/>
        </w:r>
      </w:del>
      <w:ins w:id="1887" w:author="wersja poprawiona" w:date="2023-04-03T01:59:00Z">
        <w:r w:rsidR="000E3C28" w:rsidRPr="001F4CC2">
          <w:rPr>
            <w:color w:val="000000" w:themeColor="text1"/>
          </w:rPr>
          <w:t xml:space="preserve">Listing </w:t>
        </w:r>
        <w:r w:rsidR="0012149D" w:rsidRPr="001F4CC2">
          <w:rPr>
            <w:color w:val="000000" w:themeColor="text1"/>
          </w:rPr>
          <w:t>14</w:t>
        </w:r>
        <w:r w:rsidR="000E3C28" w:rsidRPr="001F4CC2">
          <w:rPr>
            <w:color w:val="000000" w:themeColor="text1"/>
          </w:rPr>
          <w:t>.</w:t>
        </w:r>
      </w:ins>
      <w:r w:rsidR="00A21196" w:rsidRPr="001F4CC2">
        <w:rPr>
          <w:color w:val="000000" w:themeColor="text1"/>
          <w:rPrChange w:id="1888" w:author="wersja poprawiona" w:date="2023-04-03T01:59:00Z">
            <w:rPr/>
          </w:rPrChange>
        </w:rPr>
        <w:t xml:space="preserve"> Kod obsługujący endpoint [/redirecting]</w:t>
      </w:r>
    </w:p>
    <w:p w14:paraId="1129EFDB" w14:textId="77777777" w:rsidR="008D30BC" w:rsidRDefault="008D30BC">
      <w:pPr>
        <w:rPr>
          <w:del w:id="1889" w:author="wersja poprawiona" w:date="2023-04-03T01:59:00Z"/>
        </w:rPr>
      </w:pPr>
      <w:del w:id="1890" w:author="wersja poprawiona" w:date="2023-04-03T01:59:00Z">
        <w:r>
          <w:br w:type="page"/>
        </w:r>
      </w:del>
    </w:p>
    <w:p w14:paraId="62D0BB66" w14:textId="77777777" w:rsidR="001E75F8" w:rsidRPr="001F4CC2" w:rsidRDefault="00A21E42" w:rsidP="0009662F">
      <w:pPr>
        <w:keepNext/>
        <w:spacing w:before="30" w:line="360" w:lineRule="auto"/>
        <w:rPr>
          <w:ins w:id="1891" w:author="wersja poprawiona" w:date="2023-04-03T01:59:00Z"/>
          <w:color w:val="000000" w:themeColor="text1"/>
        </w:rPr>
      </w:pPr>
      <w:ins w:id="1892"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3F3144FC" wp14:editId="2D9780C3">
              <wp:extent cx="5403272" cy="2127948"/>
              <wp:effectExtent l="0" t="0" r="6985" b="571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2256" cy="2135424"/>
                      </a:xfrm>
                      <a:prstGeom prst="rect">
                        <a:avLst/>
                      </a:prstGeom>
                      <a:noFill/>
                      <a:ln>
                        <a:noFill/>
                      </a:ln>
                    </pic:spPr>
                  </pic:pic>
                </a:graphicData>
              </a:graphic>
            </wp:inline>
          </w:drawing>
        </w:r>
      </w:ins>
    </w:p>
    <w:p w14:paraId="78BEB222" w14:textId="77777777" w:rsidR="000A1BBE" w:rsidRPr="001F4CC2" w:rsidRDefault="000A1BBE" w:rsidP="000A1BBE">
      <w:pPr>
        <w:rPr>
          <w:color w:val="000000" w:themeColor="text1"/>
          <w:rPrChange w:id="1893" w:author="wersja poprawiona" w:date="2023-04-03T01:59:00Z">
            <w:rPr/>
          </w:rPrChange>
        </w:rPr>
      </w:pPr>
    </w:p>
    <w:p w14:paraId="59B0B199" w14:textId="77777777" w:rsidR="00D87D0F" w:rsidRPr="001F4CC2" w:rsidRDefault="00400937" w:rsidP="00D87D0F">
      <w:pPr>
        <w:keepNext/>
        <w:spacing w:before="30" w:line="360" w:lineRule="auto"/>
        <w:ind w:firstLine="708"/>
        <w:jc w:val="both"/>
        <w:rPr>
          <w:rFonts w:ascii="Times New Roman" w:hAnsi="Times New Roman"/>
          <w:color w:val="000000" w:themeColor="text1"/>
          <w:sz w:val="24"/>
          <w:rPrChange w:id="1894"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895" w:author="wersja poprawiona" w:date="2023-04-03T01:59:00Z">
            <w:rPr>
              <w:rFonts w:ascii="Times New Roman" w:hAnsi="Times New Roman"/>
              <w:sz w:val="24"/>
            </w:rPr>
          </w:rPrChange>
        </w:rPr>
        <w:t xml:space="preserve">Do utrzymywania stanów pamięci i prostej wymiany danych pomiędzy funkcjami wprowadzona została klasa </w:t>
      </w:r>
      <w:r w:rsidR="00031E1B" w:rsidRPr="001F4CC2">
        <w:rPr>
          <w:rFonts w:ascii="Times New Roman" w:hAnsi="Times New Roman"/>
          <w:i/>
          <w:color w:val="000000" w:themeColor="text1"/>
          <w:sz w:val="24"/>
          <w:rPrChange w:id="1896" w:author="wersja poprawiona" w:date="2023-04-03T01:59:00Z">
            <w:rPr>
              <w:rFonts w:ascii="Times New Roman" w:hAnsi="Times New Roman"/>
              <w:i/>
              <w:sz w:val="24"/>
            </w:rPr>
          </w:rPrChange>
        </w:rPr>
        <w:t>DataStore</w:t>
      </w:r>
      <w:r w:rsidRPr="001F4CC2">
        <w:rPr>
          <w:rFonts w:ascii="Times New Roman" w:hAnsi="Times New Roman"/>
          <w:color w:val="000000" w:themeColor="text1"/>
          <w:sz w:val="24"/>
          <w:rPrChange w:id="1897" w:author="wersja poprawiona" w:date="2023-04-03T01:59:00Z">
            <w:rPr>
              <w:rFonts w:ascii="Times New Roman" w:hAnsi="Times New Roman"/>
              <w:sz w:val="24"/>
            </w:rPr>
          </w:rPrChange>
        </w:rPr>
        <w:t>,</w:t>
      </w:r>
      <w:r w:rsidR="00031E1B" w:rsidRPr="001F4CC2">
        <w:rPr>
          <w:rFonts w:ascii="Times New Roman" w:hAnsi="Times New Roman"/>
          <w:color w:val="000000" w:themeColor="text1"/>
          <w:sz w:val="24"/>
          <w:rPrChange w:id="1898" w:author="wersja poprawiona" w:date="2023-04-03T01:59:00Z">
            <w:rPr>
              <w:rFonts w:ascii="Times New Roman" w:hAnsi="Times New Roman"/>
              <w:sz w:val="24"/>
            </w:rPr>
          </w:rPrChange>
        </w:rPr>
        <w:t xml:space="preserve"> która aktualnie posiada jedną zmienną – </w:t>
      </w:r>
      <w:r w:rsidR="00031E1B" w:rsidRPr="001F4CC2">
        <w:rPr>
          <w:rFonts w:ascii="Times New Roman" w:hAnsi="Times New Roman"/>
          <w:i/>
          <w:color w:val="000000" w:themeColor="text1"/>
          <w:sz w:val="24"/>
          <w:rPrChange w:id="1899" w:author="wersja poprawiona" w:date="2023-04-03T01:59:00Z">
            <w:rPr>
              <w:rFonts w:ascii="Times New Roman" w:hAnsi="Times New Roman"/>
              <w:i/>
              <w:sz w:val="24"/>
            </w:rPr>
          </w:rPrChange>
        </w:rPr>
        <w:t>a</w:t>
      </w:r>
      <w:r w:rsidR="00031E1B" w:rsidRPr="001F4CC2">
        <w:rPr>
          <w:rFonts w:ascii="Times New Roman" w:hAnsi="Times New Roman"/>
          <w:color w:val="000000" w:themeColor="text1"/>
          <w:sz w:val="24"/>
          <w:rPrChange w:id="1900" w:author="wersja poprawiona" w:date="2023-04-03T01:59:00Z">
            <w:rPr>
              <w:rFonts w:ascii="Times New Roman" w:hAnsi="Times New Roman"/>
              <w:sz w:val="24"/>
            </w:rPr>
          </w:rPrChange>
        </w:rPr>
        <w:t xml:space="preserve">, oraz jedną metodę </w:t>
      </w:r>
      <w:r w:rsidR="00031E1B" w:rsidRPr="001F4CC2">
        <w:rPr>
          <w:rFonts w:ascii="Times New Roman" w:hAnsi="Times New Roman"/>
          <w:i/>
          <w:color w:val="000000" w:themeColor="text1"/>
          <w:sz w:val="24"/>
          <w:rPrChange w:id="1901" w:author="wersja poprawiona" w:date="2023-04-03T01:59:00Z">
            <w:rPr>
              <w:rFonts w:ascii="Times New Roman" w:hAnsi="Times New Roman"/>
              <w:i/>
              <w:sz w:val="24"/>
            </w:rPr>
          </w:rPrChange>
        </w:rPr>
        <w:t>update_a</w:t>
      </w:r>
      <w:r w:rsidR="00031E1B" w:rsidRPr="001F4CC2">
        <w:rPr>
          <w:rFonts w:ascii="Times New Roman" w:hAnsi="Times New Roman"/>
          <w:color w:val="000000" w:themeColor="text1"/>
          <w:sz w:val="24"/>
          <w:rPrChange w:id="1902" w:author="wersja poprawiona" w:date="2023-04-03T01:59:00Z">
            <w:rPr>
              <w:rFonts w:ascii="Times New Roman" w:hAnsi="Times New Roman"/>
              <w:sz w:val="24"/>
            </w:rPr>
          </w:rPrChange>
        </w:rPr>
        <w:t>, jednak w przypadku rozbudowania projektu może zostać łatwo rozszerzona, tak, aby pozwalała na dowolne manipulowanie elementami pamięci.</w:t>
      </w:r>
    </w:p>
    <w:p w14:paraId="10E36B38" w14:textId="77777777" w:rsidR="001E75F8" w:rsidRDefault="00A21E42" w:rsidP="00D87D0F">
      <w:pPr>
        <w:keepNext/>
        <w:spacing w:before="30" w:line="360" w:lineRule="auto"/>
        <w:jc w:val="center"/>
        <w:rPr>
          <w:del w:id="1903" w:author="wersja poprawiona" w:date="2023-04-03T01:59:00Z"/>
        </w:rPr>
      </w:pPr>
      <w:del w:id="1904" w:author="wersja poprawiona" w:date="2023-04-03T01:59:00Z">
        <w:r>
          <w:rPr>
            <w:rFonts w:ascii="Times New Roman" w:hAnsi="Times New Roman" w:cs="Times New Roman"/>
            <w:noProof/>
            <w:sz w:val="24"/>
            <w:szCs w:val="24"/>
          </w:rPr>
          <w:drawing>
            <wp:inline distT="0" distB="0" distL="0" distR="0" wp14:anchorId="127434F4" wp14:editId="0F202FC3">
              <wp:extent cx="5759450" cy="3004185"/>
              <wp:effectExtent l="0" t="0" r="0" b="571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004185"/>
                      </a:xfrm>
                      <a:prstGeom prst="rect">
                        <a:avLst/>
                      </a:prstGeom>
                      <a:noFill/>
                      <a:ln>
                        <a:noFill/>
                      </a:ln>
                    </pic:spPr>
                  </pic:pic>
                </a:graphicData>
              </a:graphic>
            </wp:inline>
          </w:drawing>
        </w:r>
      </w:del>
    </w:p>
    <w:p w14:paraId="5AD70C13" w14:textId="7F9501D5" w:rsidR="004E787C" w:rsidRPr="001F4CC2" w:rsidRDefault="001E75F8" w:rsidP="004D6DDA">
      <w:pPr>
        <w:pStyle w:val="Legenda"/>
        <w:keepNext/>
        <w:rPr>
          <w:color w:val="000000" w:themeColor="text1"/>
          <w:rPrChange w:id="1905" w:author="wersja poprawiona" w:date="2023-04-03T01:59:00Z">
            <w:rPr/>
          </w:rPrChange>
        </w:rPr>
        <w:pPrChange w:id="1906" w:author="wersja poprawiona" w:date="2023-04-03T01:59:00Z">
          <w:pPr>
            <w:pStyle w:val="Legenda"/>
            <w:jc w:val="center"/>
          </w:pPr>
        </w:pPrChange>
      </w:pPr>
      <w:del w:id="1907" w:author="wersja poprawiona" w:date="2023-04-03T01:59:00Z">
        <w:r>
          <w:delText xml:space="preserve">Rys. </w:delText>
        </w:r>
        <w:r w:rsidR="00D87D0F">
          <w:delText>5.3.3.2.11.</w:delText>
        </w:r>
      </w:del>
      <w:ins w:id="1908" w:author="wersja poprawiona" w:date="2023-04-03T01:59:00Z">
        <w:r w:rsidR="000E3C28" w:rsidRPr="001F4CC2">
          <w:rPr>
            <w:color w:val="000000" w:themeColor="text1"/>
          </w:rPr>
          <w:t xml:space="preserve">Listing </w:t>
        </w:r>
        <w:r w:rsidR="0012149D" w:rsidRPr="001F4CC2">
          <w:rPr>
            <w:color w:val="000000" w:themeColor="text1"/>
          </w:rPr>
          <w:t>15</w:t>
        </w:r>
        <w:r w:rsidR="000E3C28" w:rsidRPr="001F4CC2">
          <w:rPr>
            <w:color w:val="000000" w:themeColor="text1"/>
          </w:rPr>
          <w:t>.</w:t>
        </w:r>
      </w:ins>
      <w:r w:rsidR="00A21196" w:rsidRPr="001F4CC2">
        <w:rPr>
          <w:color w:val="000000" w:themeColor="text1"/>
          <w:rPrChange w:id="1909" w:author="wersja poprawiona" w:date="2023-04-03T01:59:00Z">
            <w:rPr/>
          </w:rPrChange>
        </w:rPr>
        <w:t xml:space="preserve"> Klasa DataStore</w:t>
      </w:r>
    </w:p>
    <w:p w14:paraId="60D50B61" w14:textId="77777777" w:rsidR="00400937" w:rsidRPr="00400937" w:rsidRDefault="00400937" w:rsidP="00B7139F">
      <w:pPr>
        <w:spacing w:before="30" w:line="360" w:lineRule="auto"/>
        <w:rPr>
          <w:del w:id="1910" w:author="wersja poprawiona" w:date="2023-04-03T01:59:00Z"/>
          <w:rFonts w:ascii="Times New Roman" w:hAnsi="Times New Roman" w:cs="Times New Roman"/>
          <w:sz w:val="24"/>
          <w:szCs w:val="24"/>
        </w:rPr>
      </w:pPr>
      <w:del w:id="1911" w:author="wersja poprawiona" w:date="2023-04-03T01:59:00Z">
        <w:r>
          <w:rPr>
            <w:rFonts w:ascii="Times New Roman" w:hAnsi="Times New Roman" w:cs="Times New Roman"/>
            <w:sz w:val="24"/>
            <w:szCs w:val="24"/>
          </w:rPr>
          <w:delText xml:space="preserve"> </w:delText>
        </w:r>
      </w:del>
    </w:p>
    <w:p w14:paraId="16150CCB" w14:textId="2B6B3D2D" w:rsidR="00400937" w:rsidRPr="001F4CC2" w:rsidRDefault="00A21E42" w:rsidP="00757DE6">
      <w:pPr>
        <w:keepNext/>
        <w:spacing w:before="30" w:line="360" w:lineRule="auto"/>
        <w:rPr>
          <w:ins w:id="1912" w:author="wersja poprawiona" w:date="2023-04-03T01:59:00Z"/>
          <w:color w:val="000000" w:themeColor="text1"/>
        </w:rPr>
      </w:pPr>
      <w:ins w:id="1913"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06898ED7" wp14:editId="017ACCD7">
              <wp:extent cx="3503220" cy="1827314"/>
              <wp:effectExtent l="0" t="0" r="2540"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0578" cy="1836368"/>
                      </a:xfrm>
                      <a:prstGeom prst="rect">
                        <a:avLst/>
                      </a:prstGeom>
                      <a:noFill/>
                      <a:ln>
                        <a:noFill/>
                      </a:ln>
                    </pic:spPr>
                  </pic:pic>
                </a:graphicData>
              </a:graphic>
            </wp:inline>
          </w:drawing>
        </w:r>
      </w:ins>
    </w:p>
    <w:p w14:paraId="421D102A" w14:textId="7001F70B" w:rsidR="004D6DDA" w:rsidRPr="001F4CC2" w:rsidRDefault="005C5E2E" w:rsidP="008D30BC">
      <w:pPr>
        <w:spacing w:before="30" w:line="360" w:lineRule="auto"/>
        <w:jc w:val="both"/>
        <w:rPr>
          <w:rFonts w:ascii="Times New Roman" w:hAnsi="Times New Roman"/>
          <w:color w:val="000000" w:themeColor="text1"/>
          <w:sz w:val="24"/>
          <w:rPrChange w:id="1914"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915" w:author="wersja poprawiona" w:date="2023-04-03T01:59:00Z">
            <w:rPr>
              <w:rFonts w:ascii="Times New Roman" w:hAnsi="Times New Roman"/>
              <w:sz w:val="24"/>
            </w:rPr>
          </w:rPrChange>
        </w:rPr>
        <w:tab/>
        <w:t xml:space="preserve">Endpoint </w:t>
      </w:r>
      <w:r w:rsidR="00C3674D" w:rsidRPr="001F4CC2">
        <w:rPr>
          <w:rFonts w:ascii="Times New Roman" w:hAnsi="Times New Roman"/>
          <w:color w:val="000000" w:themeColor="text1"/>
          <w:sz w:val="24"/>
          <w:rPrChange w:id="1916"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1917" w:author="wersja poprawiona" w:date="2023-04-03T01:59:00Z">
            <w:rPr>
              <w:rFonts w:ascii="Times New Roman" w:hAnsi="Times New Roman"/>
              <w:sz w:val="24"/>
            </w:rPr>
          </w:rPrChange>
        </w:rPr>
        <w:t>/</w:t>
      </w:r>
      <w:r w:rsidR="001C29CD" w:rsidRPr="001F4CC2">
        <w:rPr>
          <w:rFonts w:ascii="Times New Roman" w:hAnsi="Times New Roman"/>
          <w:color w:val="000000" w:themeColor="text1"/>
          <w:sz w:val="24"/>
          <w:rPrChange w:id="1918" w:author="wersja poprawiona" w:date="2023-04-03T01:59:00Z">
            <w:rPr>
              <w:rFonts w:ascii="Times New Roman" w:hAnsi="Times New Roman"/>
              <w:sz w:val="24"/>
            </w:rPr>
          </w:rPrChange>
        </w:rPr>
        <w:t>feedback</w:t>
      </w:r>
      <w:r w:rsidR="00C3674D" w:rsidRPr="001F4CC2">
        <w:rPr>
          <w:rFonts w:ascii="Times New Roman" w:hAnsi="Times New Roman"/>
          <w:color w:val="000000" w:themeColor="text1"/>
          <w:sz w:val="24"/>
          <w:rPrChange w:id="1919" w:author="wersja poprawiona" w:date="2023-04-03T01:59:00Z">
            <w:rPr>
              <w:rFonts w:ascii="Times New Roman" w:hAnsi="Times New Roman"/>
              <w:sz w:val="24"/>
            </w:rPr>
          </w:rPrChange>
        </w:rPr>
        <w:t>]</w:t>
      </w:r>
      <w:r w:rsidR="001C29CD" w:rsidRPr="001F4CC2">
        <w:rPr>
          <w:rFonts w:ascii="Times New Roman" w:hAnsi="Times New Roman"/>
          <w:b/>
          <w:color w:val="000000" w:themeColor="text1"/>
          <w:sz w:val="24"/>
          <w:rPrChange w:id="1920" w:author="wersja poprawiona" w:date="2023-04-03T01:59:00Z">
            <w:rPr>
              <w:rFonts w:ascii="Times New Roman" w:hAnsi="Times New Roman"/>
              <w:b/>
              <w:sz w:val="24"/>
            </w:rPr>
          </w:rPrChange>
        </w:rPr>
        <w:t xml:space="preserve"> </w:t>
      </w:r>
      <w:r w:rsidR="001C29CD" w:rsidRPr="001F4CC2">
        <w:rPr>
          <w:rFonts w:ascii="Times New Roman" w:hAnsi="Times New Roman"/>
          <w:color w:val="000000" w:themeColor="text1"/>
          <w:sz w:val="24"/>
          <w:rPrChange w:id="1921" w:author="wersja poprawiona" w:date="2023-04-03T01:59:00Z">
            <w:rPr>
              <w:rFonts w:ascii="Times New Roman" w:hAnsi="Times New Roman"/>
              <w:sz w:val="24"/>
            </w:rPr>
          </w:rPrChange>
        </w:rPr>
        <w:t>został zaprojektowany oraz zaimplementowany w</w:t>
      </w:r>
      <w:r w:rsidR="00C3674D" w:rsidRPr="001F4CC2">
        <w:rPr>
          <w:rFonts w:ascii="Times New Roman" w:hAnsi="Times New Roman"/>
          <w:color w:val="000000" w:themeColor="text1"/>
          <w:sz w:val="24"/>
          <w:rPrChange w:id="1922" w:author="wersja poprawiona" w:date="2023-04-03T01:59:00Z">
            <w:rPr>
              <w:rFonts w:ascii="Times New Roman" w:hAnsi="Times New Roman"/>
              <w:sz w:val="24"/>
            </w:rPr>
          </w:rPrChange>
        </w:rPr>
        <w:t>e wczesnej</w:t>
      </w:r>
      <w:r w:rsidR="001C29CD" w:rsidRPr="001F4CC2">
        <w:rPr>
          <w:rFonts w:ascii="Times New Roman" w:hAnsi="Times New Roman"/>
          <w:color w:val="000000" w:themeColor="text1"/>
          <w:sz w:val="24"/>
          <w:rPrChange w:id="1923" w:author="wersja poprawiona" w:date="2023-04-03T01:59:00Z">
            <w:rPr>
              <w:rFonts w:ascii="Times New Roman" w:hAnsi="Times New Roman"/>
              <w:sz w:val="24"/>
            </w:rPr>
          </w:rPrChange>
        </w:rPr>
        <w:t xml:space="preserve"> wersji projektu, jednak został usunięty ze względu na problemy, które generował podczas testów. Jego zadaniem było zwracanie odpowiedzi dla czujnika o powodzeniu/niepowodzeniu przesłania ramki danych</w:t>
      </w:r>
      <w:r w:rsidR="00C67117" w:rsidRPr="001F4CC2">
        <w:rPr>
          <w:rFonts w:ascii="Times New Roman" w:hAnsi="Times New Roman"/>
          <w:color w:val="000000" w:themeColor="text1"/>
          <w:sz w:val="24"/>
          <w:rPrChange w:id="1924" w:author="wersja poprawiona" w:date="2023-04-03T01:59:00Z">
            <w:rPr>
              <w:rFonts w:ascii="Times New Roman" w:hAnsi="Times New Roman"/>
              <w:sz w:val="24"/>
            </w:rPr>
          </w:rPrChange>
        </w:rPr>
        <w:t xml:space="preserve">. Dane wyjściowe przekazywane były w formacie JSON. </w:t>
      </w:r>
      <w:r w:rsidR="00400937" w:rsidRPr="001F4CC2">
        <w:rPr>
          <w:rFonts w:ascii="Times New Roman" w:hAnsi="Times New Roman"/>
          <w:color w:val="000000" w:themeColor="text1"/>
          <w:sz w:val="24"/>
          <w:rPrChange w:id="1925" w:author="wersja poprawiona" w:date="2023-04-03T01:59:00Z">
            <w:rPr>
              <w:rFonts w:ascii="Times New Roman" w:hAnsi="Times New Roman"/>
              <w:sz w:val="24"/>
            </w:rPr>
          </w:rPrChange>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68226346" w14:textId="77777777" w:rsidR="001E75F8" w:rsidRDefault="00A21E42" w:rsidP="00D87D0F">
      <w:pPr>
        <w:keepNext/>
        <w:spacing w:before="30" w:line="360" w:lineRule="auto"/>
        <w:jc w:val="center"/>
        <w:rPr>
          <w:del w:id="1926" w:author="wersja poprawiona" w:date="2023-04-03T01:59:00Z"/>
        </w:rPr>
      </w:pPr>
      <w:del w:id="1927" w:author="wersja poprawiona" w:date="2023-04-03T01:59:00Z">
        <w:r>
          <w:rPr>
            <w:rFonts w:ascii="Times New Roman" w:hAnsi="Times New Roman" w:cs="Times New Roman"/>
            <w:noProof/>
            <w:sz w:val="24"/>
            <w:szCs w:val="24"/>
          </w:rPr>
          <w:drawing>
            <wp:inline distT="0" distB="0" distL="0" distR="0" wp14:anchorId="708EF0D3" wp14:editId="36B9C93C">
              <wp:extent cx="5759450" cy="1924050"/>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1924050"/>
                      </a:xfrm>
                      <a:prstGeom prst="rect">
                        <a:avLst/>
                      </a:prstGeom>
                      <a:noFill/>
                      <a:ln>
                        <a:noFill/>
                      </a:ln>
                    </pic:spPr>
                  </pic:pic>
                </a:graphicData>
              </a:graphic>
            </wp:inline>
          </w:drawing>
        </w:r>
      </w:del>
    </w:p>
    <w:p w14:paraId="5C5F473C" w14:textId="0A4768DF" w:rsidR="004E787C" w:rsidRPr="001F4CC2" w:rsidRDefault="001E75F8" w:rsidP="004D6DDA">
      <w:pPr>
        <w:pStyle w:val="Legenda"/>
        <w:keepNext/>
        <w:rPr>
          <w:color w:val="000000" w:themeColor="text1"/>
          <w:rPrChange w:id="1928" w:author="wersja poprawiona" w:date="2023-04-03T01:59:00Z">
            <w:rPr/>
          </w:rPrChange>
        </w:rPr>
        <w:pPrChange w:id="1929" w:author="wersja poprawiona" w:date="2023-04-03T01:59:00Z">
          <w:pPr>
            <w:pStyle w:val="Legenda"/>
            <w:jc w:val="center"/>
          </w:pPr>
        </w:pPrChange>
      </w:pPr>
      <w:del w:id="1930" w:author="wersja poprawiona" w:date="2023-04-03T01:59:00Z">
        <w:r>
          <w:delText xml:space="preserve">Rys. </w:delText>
        </w:r>
        <w:r w:rsidR="00D87D0F">
          <w:delText>5.3.3.2.12.</w:delText>
        </w:r>
      </w:del>
      <w:ins w:id="1931" w:author="wersja poprawiona" w:date="2023-04-03T01:59:00Z">
        <w:r w:rsidR="000E3C28" w:rsidRPr="001F4CC2">
          <w:rPr>
            <w:color w:val="000000" w:themeColor="text1"/>
          </w:rPr>
          <w:t xml:space="preserve">Listing </w:t>
        </w:r>
        <w:r w:rsidR="0012149D" w:rsidRPr="001F4CC2">
          <w:rPr>
            <w:color w:val="000000" w:themeColor="text1"/>
          </w:rPr>
          <w:t>16</w:t>
        </w:r>
        <w:r w:rsidR="000E3C28" w:rsidRPr="001F4CC2">
          <w:rPr>
            <w:color w:val="000000" w:themeColor="text1"/>
          </w:rPr>
          <w:t>.</w:t>
        </w:r>
      </w:ins>
      <w:r w:rsidR="00A21196" w:rsidRPr="001F4CC2">
        <w:rPr>
          <w:color w:val="000000" w:themeColor="text1"/>
          <w:rPrChange w:id="1932" w:author="wersja poprawiona" w:date="2023-04-03T01:59:00Z">
            <w:rPr/>
          </w:rPrChange>
        </w:rPr>
        <w:t xml:space="preserve"> Kod obsługujący endpoint [/feedback]</w:t>
      </w:r>
    </w:p>
    <w:p w14:paraId="3BF480A6" w14:textId="2DF82DEF" w:rsidR="00853956" w:rsidRPr="001F4CC2" w:rsidRDefault="00A21E42" w:rsidP="0009662F">
      <w:pPr>
        <w:keepNext/>
        <w:spacing w:before="30" w:line="360" w:lineRule="auto"/>
        <w:rPr>
          <w:ins w:id="1933" w:author="wersja poprawiona" w:date="2023-04-03T01:59:00Z"/>
          <w:color w:val="000000" w:themeColor="text1"/>
        </w:rPr>
      </w:pPr>
      <w:ins w:id="1934" w:author="wersja poprawiona" w:date="2023-04-03T01:59:00Z">
        <w:r w:rsidRPr="001F4CC2">
          <w:rPr>
            <w:rFonts w:ascii="Times New Roman" w:hAnsi="Times New Roman" w:cs="Times New Roman"/>
            <w:noProof/>
            <w:color w:val="000000" w:themeColor="text1"/>
            <w:sz w:val="24"/>
            <w:szCs w:val="24"/>
          </w:rPr>
          <w:drawing>
            <wp:inline distT="0" distB="0" distL="0" distR="0" wp14:anchorId="295737F0" wp14:editId="64194AEB">
              <wp:extent cx="4370119" cy="1459918"/>
              <wp:effectExtent l="0" t="0" r="0" b="698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4542" cy="1464736"/>
                      </a:xfrm>
                      <a:prstGeom prst="rect">
                        <a:avLst/>
                      </a:prstGeom>
                      <a:noFill/>
                      <a:ln>
                        <a:noFill/>
                      </a:ln>
                    </pic:spPr>
                  </pic:pic>
                </a:graphicData>
              </a:graphic>
            </wp:inline>
          </w:drawing>
        </w:r>
      </w:ins>
    </w:p>
    <w:p w14:paraId="7D9D710D" w14:textId="5BD4BB52" w:rsidR="00D87D0F" w:rsidRPr="001F4CC2" w:rsidRDefault="00853956" w:rsidP="00757DE6">
      <w:pPr>
        <w:spacing w:line="360" w:lineRule="auto"/>
        <w:ind w:firstLine="708"/>
        <w:rPr>
          <w:ins w:id="1935" w:author="wersja poprawiona" w:date="2023-04-03T01:59:00Z"/>
          <w:rFonts w:ascii="Times New Roman" w:hAnsi="Times New Roman" w:cs="Times New Roman"/>
          <w:color w:val="000000" w:themeColor="text1"/>
          <w:sz w:val="24"/>
          <w:szCs w:val="24"/>
        </w:rPr>
      </w:pPr>
      <w:ins w:id="1936" w:author="wersja poprawiona" w:date="2023-04-03T01:59:00Z">
        <w:r w:rsidRPr="001F4CC2">
          <w:rPr>
            <w:rFonts w:ascii="Times New Roman" w:hAnsi="Times New Roman" w:cs="Times New Roman"/>
            <w:color w:val="000000" w:themeColor="text1"/>
            <w:sz w:val="24"/>
            <w:szCs w:val="24"/>
          </w:rPr>
          <w:t>Endpoint [/</w:t>
        </w:r>
        <w:proofErr w:type="spellStart"/>
        <w:r w:rsidRPr="001F4CC2">
          <w:rPr>
            <w:rFonts w:ascii="Times New Roman" w:hAnsi="Times New Roman" w:cs="Times New Roman"/>
            <w:color w:val="000000" w:themeColor="text1"/>
            <w:sz w:val="24"/>
            <w:szCs w:val="24"/>
          </w:rPr>
          <w:t>get</w:t>
        </w:r>
        <w:proofErr w:type="spellEnd"/>
        <w:r w:rsidRPr="001F4CC2">
          <w:rPr>
            <w:rFonts w:ascii="Times New Roman" w:hAnsi="Times New Roman" w:cs="Times New Roman"/>
            <w:color w:val="000000" w:themeColor="text1"/>
            <w:sz w:val="24"/>
            <w:szCs w:val="24"/>
          </w:rPr>
          <w:t xml:space="preserve">-data] zwraca słownik zawierający ostatnie odczyty. Pozwala on na przesłanie informacji np. do komputera klimatycznego, lub innej jednostki sprzęgniętej z </w:t>
        </w:r>
        <w:r w:rsidRPr="001F4CC2">
          <w:rPr>
            <w:rFonts w:ascii="Times New Roman" w:hAnsi="Times New Roman" w:cs="Times New Roman"/>
            <w:color w:val="000000" w:themeColor="text1"/>
            <w:sz w:val="24"/>
            <w:szCs w:val="24"/>
          </w:rPr>
          <w:lastRenderedPageBreak/>
          <w:t>urządzeniami wykonawczymi sterującymi warunkami mikroklimatu</w:t>
        </w:r>
        <w:r w:rsidR="00B67CB1"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 xml:space="preserve"> Jego wyjście zostało przedstawione na Rys. </w:t>
        </w:r>
        <w:r w:rsidR="008A2758" w:rsidRPr="001F4CC2">
          <w:rPr>
            <w:rFonts w:ascii="Times New Roman" w:hAnsi="Times New Roman" w:cs="Times New Roman"/>
            <w:color w:val="000000" w:themeColor="text1"/>
            <w:sz w:val="24"/>
            <w:szCs w:val="24"/>
          </w:rPr>
          <w:t>5.3</w:t>
        </w:r>
        <w:r w:rsidR="0012149D" w:rsidRPr="001F4CC2">
          <w:rPr>
            <w:rFonts w:ascii="Times New Roman" w:hAnsi="Times New Roman" w:cs="Times New Roman"/>
            <w:color w:val="000000" w:themeColor="text1"/>
            <w:sz w:val="24"/>
            <w:szCs w:val="24"/>
          </w:rPr>
          <w:t>4</w:t>
        </w:r>
        <w:r w:rsidR="008A2758" w:rsidRPr="001F4CC2">
          <w:rPr>
            <w:rFonts w:ascii="Times New Roman" w:hAnsi="Times New Roman" w:cs="Times New Roman"/>
            <w:color w:val="000000" w:themeColor="text1"/>
            <w:sz w:val="24"/>
            <w:szCs w:val="24"/>
          </w:rPr>
          <w:t>.</w:t>
        </w:r>
      </w:ins>
    </w:p>
    <w:p w14:paraId="3527C7DE" w14:textId="203013BB" w:rsidR="00716E4F" w:rsidRPr="001F4CC2" w:rsidRDefault="000E3C28" w:rsidP="00716E4F">
      <w:pPr>
        <w:pStyle w:val="Legenda"/>
        <w:keepNext/>
        <w:rPr>
          <w:ins w:id="1937" w:author="wersja poprawiona" w:date="2023-04-03T01:59:00Z"/>
          <w:color w:val="000000" w:themeColor="text1"/>
        </w:rPr>
      </w:pPr>
      <w:ins w:id="1938" w:author="wersja poprawiona" w:date="2023-04-03T01:59:00Z">
        <w:r w:rsidRPr="001F4CC2">
          <w:rPr>
            <w:color w:val="000000" w:themeColor="text1"/>
          </w:rPr>
          <w:t xml:space="preserve">Listing </w:t>
        </w:r>
        <w:r w:rsidR="0012149D" w:rsidRPr="001F4CC2">
          <w:rPr>
            <w:color w:val="000000" w:themeColor="text1"/>
          </w:rPr>
          <w:t>17</w:t>
        </w:r>
        <w:r w:rsidRPr="001F4CC2">
          <w:rPr>
            <w:color w:val="000000" w:themeColor="text1"/>
          </w:rPr>
          <w:t>. Kod obsługujący endpoint [/</w:t>
        </w:r>
        <w:proofErr w:type="spellStart"/>
        <w:r w:rsidRPr="001F4CC2">
          <w:rPr>
            <w:color w:val="000000" w:themeColor="text1"/>
          </w:rPr>
          <w:t>get</w:t>
        </w:r>
        <w:proofErr w:type="spellEnd"/>
        <w:r w:rsidRPr="001F4CC2">
          <w:rPr>
            <w:color w:val="000000" w:themeColor="text1"/>
          </w:rPr>
          <w:t xml:space="preserve">-data].  </w:t>
        </w:r>
      </w:ins>
    </w:p>
    <w:p w14:paraId="36F162C0" w14:textId="584FD443" w:rsidR="00B67CB1" w:rsidRPr="001F4CC2" w:rsidRDefault="00B67CB1" w:rsidP="00757DE6">
      <w:pPr>
        <w:rPr>
          <w:ins w:id="1939" w:author="wersja poprawiona" w:date="2023-04-03T01:59:00Z"/>
          <w:rFonts w:ascii="Times New Roman" w:hAnsi="Times New Roman" w:cs="Times New Roman"/>
          <w:color w:val="000000" w:themeColor="text1"/>
          <w:sz w:val="24"/>
          <w:szCs w:val="24"/>
        </w:rPr>
      </w:pPr>
      <w:ins w:id="1940" w:author="wersja poprawiona" w:date="2023-04-03T01:59:00Z">
        <w:r w:rsidRPr="001F4CC2">
          <w:rPr>
            <w:rFonts w:ascii="Times New Roman" w:hAnsi="Times New Roman" w:cs="Times New Roman"/>
            <w:noProof/>
            <w:color w:val="000000" w:themeColor="text1"/>
            <w:sz w:val="24"/>
            <w:szCs w:val="24"/>
          </w:rPr>
          <w:drawing>
            <wp:inline distT="0" distB="0" distL="0" distR="0" wp14:anchorId="7D3D5088" wp14:editId="459CA6D6">
              <wp:extent cx="4567560" cy="933450"/>
              <wp:effectExtent l="0" t="0" r="4445" b="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82"/>
                      <a:stretch>
                        <a:fillRect/>
                      </a:stretch>
                    </pic:blipFill>
                    <pic:spPr>
                      <a:xfrm>
                        <a:off x="0" y="0"/>
                        <a:ext cx="4628415" cy="945887"/>
                      </a:xfrm>
                      <a:prstGeom prst="rect">
                        <a:avLst/>
                      </a:prstGeom>
                    </pic:spPr>
                  </pic:pic>
                </a:graphicData>
              </a:graphic>
            </wp:inline>
          </w:drawing>
        </w:r>
      </w:ins>
    </w:p>
    <w:p w14:paraId="098EE363" w14:textId="77777777" w:rsidR="00CD60A9" w:rsidRPr="001F4CC2" w:rsidRDefault="00CD60A9" w:rsidP="00B67CB1">
      <w:pPr>
        <w:jc w:val="both"/>
        <w:rPr>
          <w:ins w:id="1941" w:author="wersja poprawiona" w:date="2023-04-03T01:59:00Z"/>
          <w:rFonts w:ascii="Times New Roman" w:hAnsi="Times New Roman" w:cs="Times New Roman"/>
          <w:color w:val="000000" w:themeColor="text1"/>
          <w:sz w:val="24"/>
          <w:szCs w:val="24"/>
        </w:rPr>
      </w:pPr>
    </w:p>
    <w:p w14:paraId="399762B9" w14:textId="77777777" w:rsidR="00716E4F" w:rsidRPr="001F4CC2" w:rsidRDefault="007E616E" w:rsidP="004D6DDA">
      <w:pPr>
        <w:keepNext/>
        <w:jc w:val="center"/>
        <w:rPr>
          <w:ins w:id="1942" w:author="wersja poprawiona" w:date="2023-04-03T01:59:00Z"/>
          <w:color w:val="000000" w:themeColor="text1"/>
        </w:rPr>
      </w:pPr>
      <w:ins w:id="1943" w:author="wersja poprawiona" w:date="2023-04-03T01:59:00Z">
        <w:r w:rsidRPr="001F4CC2">
          <w:rPr>
            <w:rFonts w:ascii="Times New Roman" w:hAnsi="Times New Roman" w:cs="Times New Roman"/>
            <w:noProof/>
            <w:color w:val="000000" w:themeColor="text1"/>
            <w:sz w:val="24"/>
            <w:szCs w:val="24"/>
          </w:rPr>
          <w:drawing>
            <wp:inline distT="0" distB="0" distL="0" distR="0" wp14:anchorId="3491CA0A" wp14:editId="19AC2279">
              <wp:extent cx="5391150" cy="1502296"/>
              <wp:effectExtent l="0" t="0" r="0" b="3175"/>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83"/>
                      <a:stretch>
                        <a:fillRect/>
                      </a:stretch>
                    </pic:blipFill>
                    <pic:spPr>
                      <a:xfrm>
                        <a:off x="0" y="0"/>
                        <a:ext cx="5407042" cy="1506725"/>
                      </a:xfrm>
                      <a:prstGeom prst="rect">
                        <a:avLst/>
                      </a:prstGeom>
                    </pic:spPr>
                  </pic:pic>
                </a:graphicData>
              </a:graphic>
            </wp:inline>
          </w:drawing>
        </w:r>
      </w:ins>
    </w:p>
    <w:p w14:paraId="211F9907" w14:textId="0FC24DC2" w:rsidR="00B67CB1" w:rsidRPr="001F4CC2" w:rsidRDefault="008A2758" w:rsidP="008A2758">
      <w:pPr>
        <w:pStyle w:val="Legenda"/>
        <w:jc w:val="center"/>
        <w:rPr>
          <w:ins w:id="1944" w:author="wersja poprawiona" w:date="2023-04-03T01:59:00Z"/>
          <w:rFonts w:ascii="Times New Roman" w:hAnsi="Times New Roman" w:cs="Times New Roman"/>
          <w:color w:val="000000" w:themeColor="text1"/>
          <w:sz w:val="24"/>
          <w:szCs w:val="24"/>
        </w:rPr>
      </w:pPr>
      <w:moveToRangeStart w:id="1945" w:author="wersja poprawiona" w:date="2023-04-03T01:59:00Z" w:name="move131379573"/>
      <w:moveTo w:id="1946" w:author="wersja poprawiona" w:date="2023-04-03T01:59:00Z">
        <w:r w:rsidRPr="001F4CC2">
          <w:rPr>
            <w:color w:val="000000" w:themeColor="text1"/>
            <w:rPrChange w:id="1947" w:author="wersja poprawiona" w:date="2023-04-03T01:59:00Z">
              <w:rPr>
                <w:rFonts w:ascii="Times New Roman" w:hAnsi="Times New Roman"/>
                <w:sz w:val="24"/>
              </w:rPr>
            </w:rPrChange>
          </w:rPr>
          <w:t xml:space="preserve">Rys. </w:t>
        </w:r>
      </w:moveTo>
      <w:moveToRangeEnd w:id="1945"/>
      <w:ins w:id="1948" w:author="wersja poprawiona" w:date="2023-04-03T01:59:00Z">
        <w:r w:rsidRPr="001F4CC2">
          <w:rPr>
            <w:color w:val="000000" w:themeColor="text1"/>
          </w:rPr>
          <w:t>5.3</w:t>
        </w:r>
        <w:r w:rsidR="0012149D" w:rsidRPr="001F4CC2">
          <w:rPr>
            <w:color w:val="000000" w:themeColor="text1"/>
          </w:rPr>
          <w:t>4</w:t>
        </w:r>
        <w:r w:rsidRPr="001F4CC2">
          <w:rPr>
            <w:color w:val="000000" w:themeColor="text1"/>
          </w:rPr>
          <w:t>.</w:t>
        </w:r>
        <w:r w:rsidR="00716E4F" w:rsidRPr="001F4CC2">
          <w:rPr>
            <w:color w:val="000000" w:themeColor="text1"/>
          </w:rPr>
          <w:t xml:space="preserve">. </w:t>
        </w:r>
        <w:r w:rsidR="003372DB" w:rsidRPr="001F4CC2">
          <w:rPr>
            <w:color w:val="000000" w:themeColor="text1"/>
          </w:rPr>
          <w:t xml:space="preserve">Dane wyjściowe z </w:t>
        </w:r>
        <w:proofErr w:type="spellStart"/>
        <w:r w:rsidR="003372DB" w:rsidRPr="001F4CC2">
          <w:rPr>
            <w:color w:val="000000" w:themeColor="text1"/>
          </w:rPr>
          <w:t>endpointa</w:t>
        </w:r>
        <w:proofErr w:type="spellEnd"/>
        <w:r w:rsidR="003372DB" w:rsidRPr="001F4CC2">
          <w:rPr>
            <w:color w:val="000000" w:themeColor="text1"/>
          </w:rPr>
          <w:t xml:space="preserve"> [/</w:t>
        </w:r>
        <w:proofErr w:type="spellStart"/>
        <w:r w:rsidR="003372DB" w:rsidRPr="001F4CC2">
          <w:rPr>
            <w:color w:val="000000" w:themeColor="text1"/>
          </w:rPr>
          <w:t>get</w:t>
        </w:r>
        <w:proofErr w:type="spellEnd"/>
        <w:r w:rsidR="003372DB" w:rsidRPr="001F4CC2">
          <w:rPr>
            <w:color w:val="000000" w:themeColor="text1"/>
          </w:rPr>
          <w:t>-data]]</w:t>
        </w:r>
      </w:ins>
    </w:p>
    <w:p w14:paraId="37604203" w14:textId="77777777" w:rsidR="00853956" w:rsidRPr="001F4CC2" w:rsidRDefault="00853956" w:rsidP="003372DB">
      <w:pPr>
        <w:rPr>
          <w:color w:val="000000" w:themeColor="text1"/>
          <w:rPrChange w:id="1949" w:author="wersja poprawiona" w:date="2023-04-03T01:59:00Z">
            <w:rPr/>
          </w:rPrChange>
        </w:rPr>
      </w:pPr>
    </w:p>
    <w:p w14:paraId="4A49C6D8" w14:textId="752D12A8" w:rsidR="00963DA5" w:rsidRPr="001F4CC2" w:rsidRDefault="00963DA5" w:rsidP="0083267E">
      <w:pPr>
        <w:pStyle w:val="Nagwek3"/>
      </w:pPr>
      <w:bookmarkStart w:id="1950" w:name="_Toc128879307"/>
      <w:r w:rsidRPr="001F4CC2">
        <w:t>5.3.</w:t>
      </w:r>
      <w:r w:rsidR="002C403E" w:rsidRPr="001F4CC2">
        <w:t>4</w:t>
      </w:r>
      <w:r w:rsidR="00D87D0F" w:rsidRPr="001F4CC2">
        <w:t>.</w:t>
      </w:r>
      <w:r w:rsidRPr="001F4CC2">
        <w:t xml:space="preserve"> Główny interfejs programu</w:t>
      </w:r>
      <w:bookmarkEnd w:id="1950"/>
    </w:p>
    <w:p w14:paraId="4C32169F" w14:textId="5D96C7F2" w:rsidR="00CC75B9" w:rsidRPr="001F4CC2" w:rsidRDefault="00CC75B9" w:rsidP="008D30BC">
      <w:pPr>
        <w:spacing w:before="30" w:line="360" w:lineRule="auto"/>
        <w:jc w:val="both"/>
        <w:rPr>
          <w:rFonts w:ascii="Times New Roman" w:hAnsi="Times New Roman"/>
          <w:color w:val="000000" w:themeColor="text1"/>
          <w:sz w:val="24"/>
          <w:rPrChange w:id="195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952" w:author="wersja poprawiona" w:date="2023-04-03T01:59:00Z">
            <w:rPr>
              <w:rFonts w:ascii="Times New Roman" w:hAnsi="Times New Roman"/>
              <w:sz w:val="24"/>
            </w:rPr>
          </w:rPrChange>
        </w:rPr>
        <w:tab/>
        <w:t>Interfejs systemu dostępny jest z poziomu przeglądarki. Jest podzielony na dwie sekcje:</w:t>
      </w:r>
      <w:r w:rsidR="00EF27AC" w:rsidRPr="001F4CC2">
        <w:rPr>
          <w:rFonts w:ascii="Times New Roman" w:hAnsi="Times New Roman"/>
          <w:color w:val="000000" w:themeColor="text1"/>
          <w:sz w:val="24"/>
          <w:rPrChange w:id="1953" w:author="wersja poprawiona" w:date="2023-04-03T01:59:00Z">
            <w:rPr>
              <w:rFonts w:ascii="Times New Roman" w:hAnsi="Times New Roman"/>
              <w:sz w:val="24"/>
            </w:rPr>
          </w:rPrChange>
        </w:rPr>
        <w:t xml:space="preserve"> listowanie czujników wraz z ich najnowszymi pomiarami oraz stanem (generowanym na podstawie znacznika czasu ostatnio odebranej ramki danych) oraz rysowanie wykresu temperatury, wilgotności powietrza oraz wilgotności gleby</w:t>
      </w:r>
      <w:ins w:id="1954" w:author="wersja poprawiona" w:date="2023-04-03T01:59:00Z">
        <w:r w:rsidR="00CD60A9" w:rsidRPr="001F4CC2">
          <w:rPr>
            <w:rFonts w:ascii="Times New Roman" w:hAnsi="Times New Roman" w:cs="Times New Roman"/>
            <w:color w:val="000000" w:themeColor="text1"/>
            <w:sz w:val="24"/>
            <w:szCs w:val="24"/>
          </w:rPr>
          <w:t xml:space="preserve">. </w:t>
        </w:r>
        <w:r w:rsidR="0071331B" w:rsidRPr="001F4CC2">
          <w:rPr>
            <w:rFonts w:ascii="Times New Roman" w:hAnsi="Times New Roman" w:cs="Times New Roman"/>
            <w:color w:val="000000" w:themeColor="text1"/>
            <w:sz w:val="24"/>
            <w:szCs w:val="24"/>
          </w:rPr>
          <w:t>Został zaimplementowany w języku angielskim, ponieważ jest uniwersalny, zrozumiały w większości rejonów świata, dodatkowo, zrezygnowanie ze znaków diakrytycznych występujących w języku polskim pozwoliło na uniknięcie błędów kodowania plików.</w:t>
        </w:r>
      </w:ins>
    </w:p>
    <w:p w14:paraId="79408239" w14:textId="1069E2EF" w:rsidR="00EF27AC" w:rsidRPr="001F4CC2" w:rsidRDefault="00CC75B9" w:rsidP="008D30BC">
      <w:pPr>
        <w:spacing w:before="30" w:line="360" w:lineRule="auto"/>
        <w:ind w:firstLine="708"/>
        <w:jc w:val="both"/>
        <w:rPr>
          <w:rFonts w:ascii="Times New Roman" w:hAnsi="Times New Roman"/>
          <w:color w:val="000000" w:themeColor="text1"/>
          <w:sz w:val="24"/>
          <w:rPrChange w:id="195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956" w:author="wersja poprawiona" w:date="2023-04-03T01:59:00Z">
            <w:rPr>
              <w:rFonts w:ascii="Times New Roman" w:hAnsi="Times New Roman"/>
              <w:sz w:val="24"/>
            </w:rPr>
          </w:rPrChange>
        </w:rPr>
        <w:t xml:space="preserve">Interfejs listujący czujniki (dashboard) jest </w:t>
      </w:r>
      <w:r w:rsidR="00F34D51" w:rsidRPr="001F4CC2">
        <w:rPr>
          <w:rFonts w:ascii="Times New Roman" w:hAnsi="Times New Roman"/>
          <w:color w:val="000000" w:themeColor="text1"/>
          <w:sz w:val="24"/>
          <w:rPrChange w:id="1957" w:author="wersja poprawiona" w:date="2023-04-03T01:59:00Z">
            <w:rPr>
              <w:rFonts w:ascii="Times New Roman" w:hAnsi="Times New Roman"/>
              <w:sz w:val="24"/>
            </w:rPr>
          </w:rPrChange>
        </w:rPr>
        <w:t xml:space="preserve">generowany </w:t>
      </w:r>
      <w:del w:id="1958" w:author="wersja poprawiona" w:date="2023-04-03T01:59:00Z">
        <w:r w:rsidRPr="00CC75B9">
          <w:rPr>
            <w:rFonts w:ascii="Times New Roman" w:hAnsi="Times New Roman" w:cs="Times New Roman"/>
            <w:sz w:val="24"/>
            <w:szCs w:val="24"/>
          </w:rPr>
          <w:delText>z poziomu serwera</w:delText>
        </w:r>
      </w:del>
      <w:ins w:id="1959" w:author="wersja poprawiona" w:date="2023-04-03T01:59:00Z">
        <w:r w:rsidR="00F34D51" w:rsidRPr="001F4CC2">
          <w:rPr>
            <w:rFonts w:ascii="Times New Roman" w:hAnsi="Times New Roman" w:cs="Times New Roman"/>
            <w:color w:val="000000" w:themeColor="text1"/>
            <w:sz w:val="24"/>
            <w:szCs w:val="24"/>
          </w:rPr>
          <w:t>dynamicznie</w:t>
        </w:r>
        <w:r w:rsidR="000D54EF" w:rsidRPr="001F4CC2">
          <w:rPr>
            <w:rFonts w:ascii="Times New Roman" w:hAnsi="Times New Roman" w:cs="Times New Roman"/>
            <w:color w:val="000000" w:themeColor="text1"/>
            <w:sz w:val="24"/>
            <w:szCs w:val="24"/>
          </w:rPr>
          <w:t xml:space="preserve"> przez kod z listing</w:t>
        </w:r>
        <w:r w:rsidR="003372DB" w:rsidRPr="001F4CC2">
          <w:rPr>
            <w:rFonts w:ascii="Times New Roman" w:hAnsi="Times New Roman" w:cs="Times New Roman"/>
            <w:color w:val="000000" w:themeColor="text1"/>
            <w:sz w:val="24"/>
            <w:szCs w:val="24"/>
          </w:rPr>
          <w:t xml:space="preserve">u </w:t>
        </w:r>
        <w:r w:rsidR="0012149D" w:rsidRPr="001F4CC2">
          <w:rPr>
            <w:rFonts w:ascii="Times New Roman" w:hAnsi="Times New Roman" w:cs="Times New Roman"/>
            <w:color w:val="000000" w:themeColor="text1"/>
            <w:sz w:val="24"/>
            <w:szCs w:val="24"/>
          </w:rPr>
          <w:t>20</w:t>
        </w:r>
      </w:ins>
      <w:r w:rsidR="003372DB" w:rsidRPr="001F4CC2">
        <w:rPr>
          <w:rFonts w:ascii="Times New Roman" w:hAnsi="Times New Roman"/>
          <w:color w:val="000000" w:themeColor="text1"/>
          <w:sz w:val="24"/>
          <w:rPrChange w:id="1960"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1961" w:author="wersja poprawiona" w:date="2023-04-03T01:59:00Z">
            <w:rPr>
              <w:rFonts w:ascii="Times New Roman" w:hAnsi="Times New Roman"/>
              <w:sz w:val="24"/>
            </w:rPr>
          </w:rPrChange>
        </w:rPr>
        <w:t xml:space="preserve"> Ilość </w:t>
      </w:r>
      <w:r w:rsidR="00EF27AC" w:rsidRPr="001F4CC2">
        <w:rPr>
          <w:rFonts w:ascii="Times New Roman" w:hAnsi="Times New Roman"/>
          <w:color w:val="000000" w:themeColor="text1"/>
          <w:sz w:val="24"/>
          <w:rPrChange w:id="1962" w:author="wersja poprawiona" w:date="2023-04-03T01:59:00Z">
            <w:rPr>
              <w:rFonts w:ascii="Times New Roman" w:hAnsi="Times New Roman"/>
              <w:sz w:val="24"/>
            </w:rPr>
          </w:rPrChange>
        </w:rPr>
        <w:t>pól</w:t>
      </w:r>
      <w:r w:rsidRPr="001F4CC2">
        <w:rPr>
          <w:rFonts w:ascii="Times New Roman" w:hAnsi="Times New Roman"/>
          <w:color w:val="000000" w:themeColor="text1"/>
          <w:sz w:val="24"/>
          <w:rPrChange w:id="1963" w:author="wersja poprawiona" w:date="2023-04-03T01:59:00Z">
            <w:rPr>
              <w:rFonts w:ascii="Times New Roman" w:hAnsi="Times New Roman"/>
              <w:sz w:val="24"/>
            </w:rPr>
          </w:rPrChange>
        </w:rPr>
        <w:t xml:space="preserve"> zależy od ilości czujników, z których system odebrał dane. Plik HTML składa się z nagłówka, który pozostaje niezmienny</w:t>
      </w:r>
      <w:r w:rsidR="00EF27AC" w:rsidRPr="001F4CC2">
        <w:rPr>
          <w:rFonts w:ascii="Times New Roman" w:hAnsi="Times New Roman"/>
          <w:color w:val="000000" w:themeColor="text1"/>
          <w:sz w:val="24"/>
          <w:rPrChange w:id="1964" w:author="wersja poprawiona" w:date="2023-04-03T01:59:00Z">
            <w:rPr>
              <w:rFonts w:ascii="Times New Roman" w:hAnsi="Times New Roman"/>
              <w:sz w:val="24"/>
            </w:rPr>
          </w:rPrChange>
        </w:rPr>
        <w:t xml:space="preserve"> oraz dowolnej ilości wygenerowanych </w:t>
      </w:r>
      <w:ins w:id="1965" w:author="wersja poprawiona" w:date="2023-04-03T01:59:00Z">
        <w:r w:rsidR="000D54EF" w:rsidRPr="001F4CC2">
          <w:rPr>
            <w:rFonts w:ascii="Times New Roman" w:hAnsi="Times New Roman" w:cs="Times New Roman"/>
            <w:color w:val="000000" w:themeColor="text1"/>
            <w:sz w:val="24"/>
            <w:szCs w:val="24"/>
          </w:rPr>
          <w:t xml:space="preserve">przez program </w:t>
        </w:r>
      </w:ins>
      <w:r w:rsidR="00EF27AC" w:rsidRPr="001F4CC2">
        <w:rPr>
          <w:rFonts w:ascii="Times New Roman" w:hAnsi="Times New Roman"/>
          <w:color w:val="000000" w:themeColor="text1"/>
          <w:sz w:val="24"/>
          <w:rPrChange w:id="1966" w:author="wersja poprawiona" w:date="2023-04-03T01:59:00Z">
            <w:rPr>
              <w:rFonts w:ascii="Times New Roman" w:hAnsi="Times New Roman"/>
              <w:sz w:val="24"/>
            </w:rPr>
          </w:rPrChange>
        </w:rPr>
        <w:t>pól z odpowiednio przypisana klasą informującą o tym, czy dany sensor jest aktywny.</w:t>
      </w:r>
    </w:p>
    <w:p w14:paraId="4933A006" w14:textId="77777777" w:rsidR="001E75F8" w:rsidRDefault="00EF27AC" w:rsidP="007531E6">
      <w:pPr>
        <w:keepNext/>
        <w:spacing w:before="30" w:line="360" w:lineRule="auto"/>
        <w:jc w:val="center"/>
        <w:rPr>
          <w:del w:id="1967" w:author="wersja poprawiona" w:date="2023-04-03T01:59:00Z"/>
        </w:rPr>
      </w:pPr>
      <w:del w:id="1968" w:author="wersja poprawiona" w:date="2023-04-03T01:59:00Z">
        <w:r w:rsidRPr="004D0C49">
          <w:rPr>
            <w:rFonts w:ascii="Times New Roman" w:hAnsi="Times New Roman" w:cs="Times New Roman"/>
            <w:noProof/>
            <w:sz w:val="24"/>
            <w:szCs w:val="24"/>
          </w:rPr>
          <w:lastRenderedPageBreak/>
          <w:drawing>
            <wp:inline distT="0" distB="0" distL="0" distR="0" wp14:anchorId="7481300B" wp14:editId="1B1D17C6">
              <wp:extent cx="5843387" cy="5092996"/>
              <wp:effectExtent l="0" t="0" r="508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5265" cy="5103349"/>
                      </a:xfrm>
                      <a:prstGeom prst="rect">
                        <a:avLst/>
                      </a:prstGeom>
                    </pic:spPr>
                  </pic:pic>
                </a:graphicData>
              </a:graphic>
            </wp:inline>
          </w:drawing>
        </w:r>
      </w:del>
    </w:p>
    <w:p w14:paraId="5C8EDEAB" w14:textId="77777777" w:rsidR="00EF27AC" w:rsidRDefault="001E75F8" w:rsidP="00D87D0F">
      <w:pPr>
        <w:pStyle w:val="Legenda"/>
        <w:jc w:val="center"/>
        <w:rPr>
          <w:del w:id="1969" w:author="wersja poprawiona" w:date="2023-04-03T01:59:00Z"/>
          <w:rFonts w:ascii="Times New Roman" w:hAnsi="Times New Roman" w:cs="Times New Roman"/>
          <w:sz w:val="24"/>
          <w:szCs w:val="24"/>
        </w:rPr>
      </w:pPr>
      <w:del w:id="1970" w:author="wersja poprawiona" w:date="2023-04-03T01:59:00Z">
        <w:r>
          <w:delText xml:space="preserve">Rys. </w:delText>
        </w:r>
        <w:r w:rsidR="00D87D0F">
          <w:delText>5.3.</w:delText>
        </w:r>
        <w:r w:rsidR="002C403E">
          <w:delText>4</w:delText>
        </w:r>
        <w:r w:rsidR="00D87D0F">
          <w:delText>.1. Główny interfejs programu</w:delText>
        </w:r>
      </w:del>
    </w:p>
    <w:p w14:paraId="700133D0" w14:textId="77777777" w:rsidR="00EF27AC" w:rsidRDefault="00EF27AC" w:rsidP="00CC75B9">
      <w:pPr>
        <w:spacing w:before="30" w:line="360" w:lineRule="auto"/>
        <w:rPr>
          <w:del w:id="1971" w:author="wersja poprawiona" w:date="2023-04-03T01:59:00Z"/>
          <w:rFonts w:ascii="Times New Roman" w:hAnsi="Times New Roman" w:cs="Times New Roman"/>
          <w:sz w:val="24"/>
          <w:szCs w:val="24"/>
        </w:rPr>
      </w:pPr>
    </w:p>
    <w:p w14:paraId="792DAFC4" w14:textId="77777777" w:rsidR="00EF27AC" w:rsidRDefault="00EF27AC" w:rsidP="00CC75B9">
      <w:pPr>
        <w:spacing w:before="30" w:line="360" w:lineRule="auto"/>
        <w:rPr>
          <w:del w:id="1972" w:author="wersja poprawiona" w:date="2023-04-03T01:59:00Z"/>
          <w:rFonts w:ascii="Times New Roman" w:hAnsi="Times New Roman" w:cs="Times New Roman"/>
          <w:sz w:val="24"/>
          <w:szCs w:val="24"/>
        </w:rPr>
      </w:pPr>
    </w:p>
    <w:p w14:paraId="68BCE01F" w14:textId="77777777" w:rsidR="001E75F8" w:rsidRDefault="00EF27AC" w:rsidP="00D87D0F">
      <w:pPr>
        <w:keepNext/>
        <w:spacing w:before="30" w:line="360" w:lineRule="auto"/>
        <w:jc w:val="center"/>
        <w:rPr>
          <w:del w:id="1973" w:author="wersja poprawiona" w:date="2023-04-03T01:59:00Z"/>
        </w:rPr>
      </w:pPr>
      <w:del w:id="1974" w:author="wersja poprawiona" w:date="2023-04-03T01:59:00Z">
        <w:r>
          <w:rPr>
            <w:rFonts w:ascii="Times New Roman" w:hAnsi="Times New Roman" w:cs="Times New Roman"/>
            <w:noProof/>
            <w:sz w:val="24"/>
            <w:szCs w:val="24"/>
          </w:rPr>
          <w:lastRenderedPageBreak/>
          <w:drawing>
            <wp:inline distT="0" distB="0" distL="0" distR="0" wp14:anchorId="4625D17C" wp14:editId="33E2519F">
              <wp:extent cx="5640779" cy="5582819"/>
              <wp:effectExtent l="0" t="0" r="0" b="0"/>
              <wp:docPr id="113" name="Obraz 1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1703" cy="5603528"/>
                      </a:xfrm>
                      <a:prstGeom prst="rect">
                        <a:avLst/>
                      </a:prstGeom>
                      <a:noFill/>
                      <a:ln>
                        <a:noFill/>
                      </a:ln>
                    </pic:spPr>
                  </pic:pic>
                </a:graphicData>
              </a:graphic>
            </wp:inline>
          </w:drawing>
        </w:r>
      </w:del>
    </w:p>
    <w:p w14:paraId="30EEF116" w14:textId="77777777" w:rsidR="00EF27AC" w:rsidRDefault="001E75F8" w:rsidP="00D87D0F">
      <w:pPr>
        <w:pStyle w:val="Legenda"/>
        <w:jc w:val="center"/>
        <w:rPr>
          <w:del w:id="1975" w:author="wersja poprawiona" w:date="2023-04-03T01:59:00Z"/>
        </w:rPr>
      </w:pPr>
      <w:del w:id="1976" w:author="wersja poprawiona" w:date="2023-04-03T01:59:00Z">
        <w:r>
          <w:delText xml:space="preserve">Rys. </w:delText>
        </w:r>
        <w:r w:rsidR="00D87D0F">
          <w:delText>5.3.</w:delText>
        </w:r>
        <w:r w:rsidR="002C403E">
          <w:delText>4</w:delText>
        </w:r>
        <w:r w:rsidR="00D87D0F">
          <w:delText>.2. Wygenerowany kod HTML interfejsu</w:delText>
        </w:r>
      </w:del>
    </w:p>
    <w:p w14:paraId="59A39B14" w14:textId="77777777" w:rsidR="007531E6" w:rsidRDefault="007531E6">
      <w:pPr>
        <w:rPr>
          <w:del w:id="1977" w:author="wersja poprawiona" w:date="2023-04-03T01:59:00Z"/>
        </w:rPr>
      </w:pPr>
      <w:del w:id="1978" w:author="wersja poprawiona" w:date="2023-04-03T01:59:00Z">
        <w:r>
          <w:br w:type="page"/>
        </w:r>
      </w:del>
    </w:p>
    <w:p w14:paraId="112B1D39" w14:textId="618BCCE7" w:rsidR="000D54EF" w:rsidRPr="001F4CC2" w:rsidRDefault="000D54EF" w:rsidP="008D30BC">
      <w:pPr>
        <w:spacing w:before="30" w:line="360" w:lineRule="auto"/>
        <w:ind w:firstLine="708"/>
        <w:jc w:val="both"/>
        <w:rPr>
          <w:ins w:id="1979" w:author="wersja poprawiona" w:date="2023-04-03T01:59:00Z"/>
          <w:rFonts w:ascii="Times New Roman" w:hAnsi="Times New Roman" w:cs="Times New Roman"/>
          <w:color w:val="000000" w:themeColor="text1"/>
          <w:sz w:val="24"/>
          <w:szCs w:val="24"/>
        </w:rPr>
      </w:pPr>
      <w:ins w:id="1980" w:author="wersja poprawiona" w:date="2023-04-03T01:59:00Z">
        <w:r w:rsidRPr="001F4CC2">
          <w:rPr>
            <w:rFonts w:ascii="Times New Roman" w:hAnsi="Times New Roman" w:cs="Times New Roman"/>
            <w:color w:val="000000" w:themeColor="text1"/>
            <w:sz w:val="24"/>
            <w:szCs w:val="24"/>
          </w:rPr>
          <w:lastRenderedPageBreak/>
          <w:t>Wygenerowany dla dwóch czujników kod przedstawiony jest na listing</w:t>
        </w:r>
        <w:r w:rsidR="003372DB" w:rsidRPr="001F4CC2">
          <w:rPr>
            <w:rFonts w:ascii="Times New Roman" w:hAnsi="Times New Roman" w:cs="Times New Roman"/>
            <w:color w:val="000000" w:themeColor="text1"/>
            <w:sz w:val="24"/>
            <w:szCs w:val="24"/>
          </w:rPr>
          <w:t xml:space="preserve">u </w:t>
        </w:r>
        <w:r w:rsidR="0012149D" w:rsidRPr="001F4CC2">
          <w:rPr>
            <w:rFonts w:ascii="Times New Roman" w:hAnsi="Times New Roman" w:cs="Times New Roman"/>
            <w:color w:val="000000" w:themeColor="text1"/>
            <w:sz w:val="24"/>
            <w:szCs w:val="24"/>
          </w:rPr>
          <w:t>18</w:t>
        </w:r>
        <w:r w:rsidRPr="001F4CC2">
          <w:rPr>
            <w:rFonts w:ascii="Times New Roman" w:hAnsi="Times New Roman" w:cs="Times New Roman"/>
            <w:color w:val="000000" w:themeColor="text1"/>
            <w:sz w:val="24"/>
            <w:szCs w:val="24"/>
          </w:rPr>
          <w:t xml:space="preserve">. Efektem jego działania jest interfejs przedstawiony na </w:t>
        </w:r>
        <w:r w:rsidR="00655F16" w:rsidRPr="001F4CC2">
          <w:rPr>
            <w:rFonts w:ascii="Times New Roman" w:hAnsi="Times New Roman" w:cs="Times New Roman"/>
            <w:color w:val="000000" w:themeColor="text1"/>
            <w:sz w:val="24"/>
            <w:szCs w:val="24"/>
          </w:rPr>
          <w:t>Rys</w:t>
        </w:r>
        <w:r w:rsidR="00757DE6" w:rsidRPr="001F4CC2">
          <w:rPr>
            <w:rFonts w:ascii="Times New Roman" w:hAnsi="Times New Roman" w:cs="Times New Roman"/>
            <w:color w:val="000000" w:themeColor="text1"/>
            <w:sz w:val="24"/>
            <w:szCs w:val="24"/>
          </w:rPr>
          <w:t>.</w:t>
        </w:r>
        <w:r w:rsidR="003372DB" w:rsidRPr="001F4CC2">
          <w:rPr>
            <w:rFonts w:ascii="Times New Roman" w:hAnsi="Times New Roman" w:cs="Times New Roman"/>
            <w:color w:val="000000" w:themeColor="text1"/>
            <w:sz w:val="24"/>
            <w:szCs w:val="24"/>
          </w:rPr>
          <w:t xml:space="preserve"> 5.3</w:t>
        </w:r>
        <w:r w:rsidR="0012149D" w:rsidRPr="001F4CC2">
          <w:rPr>
            <w:rFonts w:ascii="Times New Roman" w:hAnsi="Times New Roman" w:cs="Times New Roman"/>
            <w:color w:val="000000" w:themeColor="text1"/>
            <w:sz w:val="24"/>
            <w:szCs w:val="24"/>
          </w:rPr>
          <w:t>5</w:t>
        </w:r>
        <w:r w:rsidR="003372DB" w:rsidRPr="001F4CC2">
          <w:rPr>
            <w:rFonts w:ascii="Times New Roman" w:hAnsi="Times New Roman" w:cs="Times New Roman"/>
            <w:color w:val="000000" w:themeColor="text1"/>
            <w:sz w:val="24"/>
            <w:szCs w:val="24"/>
          </w:rPr>
          <w:t>.</w:t>
        </w:r>
        <w:r w:rsidR="00757DE6" w:rsidRPr="001F4CC2">
          <w:rPr>
            <w:rFonts w:ascii="Times New Roman" w:hAnsi="Times New Roman" w:cs="Times New Roman"/>
            <w:color w:val="000000" w:themeColor="text1"/>
            <w:sz w:val="24"/>
            <w:szCs w:val="24"/>
          </w:rPr>
          <w:t xml:space="preserve"> Wyświetla on wszystkie wymagane dane oraz informuje o stanie w jakim znajduje się czujnik (zielony – aktywny, czerwony – nieaktywny) i pozwala na przejście do części interfejsu, która rysuje wykresy poprzez kliknięcie przycisku z</w:t>
        </w:r>
        <w:r w:rsidR="00716E4F" w:rsidRPr="001F4CC2">
          <w:rPr>
            <w:rFonts w:ascii="Times New Roman" w:hAnsi="Times New Roman" w:cs="Times New Roman"/>
            <w:color w:val="000000" w:themeColor="text1"/>
            <w:sz w:val="24"/>
            <w:szCs w:val="24"/>
          </w:rPr>
          <w:t xml:space="preserve"> </w:t>
        </w:r>
        <w:r w:rsidR="003372DB" w:rsidRPr="001F4CC2">
          <w:rPr>
            <w:rFonts w:ascii="Times New Roman" w:hAnsi="Times New Roman" w:cs="Times New Roman"/>
            <w:color w:val="000000" w:themeColor="text1"/>
            <w:sz w:val="24"/>
            <w:szCs w:val="24"/>
          </w:rPr>
          <w:t>identyfikatorem</w:t>
        </w:r>
        <w:r w:rsidR="00716E4F" w:rsidRPr="001F4CC2">
          <w:rPr>
            <w:rFonts w:ascii="Times New Roman" w:hAnsi="Times New Roman" w:cs="Times New Roman"/>
            <w:color w:val="000000" w:themeColor="text1"/>
            <w:sz w:val="24"/>
            <w:szCs w:val="24"/>
          </w:rPr>
          <w:t xml:space="preserve"> sensora.</w:t>
        </w:r>
      </w:ins>
    </w:p>
    <w:p w14:paraId="28305260" w14:textId="77777777" w:rsidR="001E75F8" w:rsidRPr="001F4CC2" w:rsidRDefault="00EF27AC" w:rsidP="007531E6">
      <w:pPr>
        <w:keepNext/>
        <w:spacing w:before="30" w:line="360" w:lineRule="auto"/>
        <w:jc w:val="center"/>
        <w:rPr>
          <w:ins w:id="1981" w:author="wersja poprawiona" w:date="2023-04-03T01:59:00Z"/>
          <w:color w:val="000000" w:themeColor="text1"/>
        </w:rPr>
      </w:pPr>
      <w:ins w:id="1982" w:author="wersja poprawiona" w:date="2023-04-03T01:59:00Z">
        <w:r w:rsidRPr="001F4CC2">
          <w:rPr>
            <w:rFonts w:ascii="Times New Roman" w:hAnsi="Times New Roman" w:cs="Times New Roman"/>
            <w:noProof/>
            <w:color w:val="000000" w:themeColor="text1"/>
            <w:sz w:val="24"/>
            <w:szCs w:val="24"/>
          </w:rPr>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5265" cy="5103349"/>
                      </a:xfrm>
                      <a:prstGeom prst="rect">
                        <a:avLst/>
                      </a:prstGeom>
                    </pic:spPr>
                  </pic:pic>
                </a:graphicData>
              </a:graphic>
            </wp:inline>
          </w:drawing>
        </w:r>
      </w:ins>
    </w:p>
    <w:p w14:paraId="4A8AF152" w14:textId="47BB3EAE" w:rsidR="00EF27AC" w:rsidRPr="001F4CC2" w:rsidRDefault="001E75F8" w:rsidP="00757DE6">
      <w:pPr>
        <w:pStyle w:val="Legenda"/>
        <w:jc w:val="center"/>
        <w:rPr>
          <w:ins w:id="1983" w:author="wersja poprawiona" w:date="2023-04-03T01:59:00Z"/>
          <w:color w:val="000000" w:themeColor="text1"/>
        </w:rPr>
      </w:pPr>
      <w:ins w:id="1984" w:author="wersja poprawiona" w:date="2023-04-03T01:59:00Z">
        <w:r w:rsidRPr="001F4CC2">
          <w:rPr>
            <w:color w:val="000000" w:themeColor="text1"/>
          </w:rPr>
          <w:t xml:space="preserve">Rys. </w:t>
        </w:r>
        <w:r w:rsidR="00D87D0F" w:rsidRPr="001F4CC2">
          <w:rPr>
            <w:color w:val="000000" w:themeColor="text1"/>
          </w:rPr>
          <w:t>5.3</w:t>
        </w:r>
        <w:r w:rsidR="0012149D" w:rsidRPr="001F4CC2">
          <w:rPr>
            <w:color w:val="000000" w:themeColor="text1"/>
          </w:rPr>
          <w:t>5</w:t>
        </w:r>
        <w:r w:rsidR="00D87D0F" w:rsidRPr="001F4CC2">
          <w:rPr>
            <w:color w:val="000000" w:themeColor="text1"/>
          </w:rPr>
          <w:t>. Główny interfejs programu</w:t>
        </w:r>
      </w:ins>
    </w:p>
    <w:p w14:paraId="58C206F9" w14:textId="26925287" w:rsidR="00757DE6" w:rsidRPr="001F4CC2" w:rsidRDefault="00757DE6" w:rsidP="00757DE6">
      <w:pPr>
        <w:rPr>
          <w:color w:val="000000" w:themeColor="text1"/>
          <w:rPrChange w:id="1985" w:author="wersja poprawiona" w:date="2023-04-03T01:59:00Z">
            <w:rPr/>
          </w:rPrChange>
        </w:rPr>
      </w:pPr>
    </w:p>
    <w:p w14:paraId="5B7222F7" w14:textId="2A139E16" w:rsidR="00757DE6" w:rsidRPr="001F4CC2" w:rsidRDefault="00757DE6" w:rsidP="00757DE6">
      <w:pPr>
        <w:spacing w:before="30" w:line="360" w:lineRule="auto"/>
        <w:ind w:firstLine="708"/>
        <w:jc w:val="both"/>
        <w:rPr>
          <w:rFonts w:ascii="Times New Roman" w:hAnsi="Times New Roman"/>
          <w:color w:val="000000" w:themeColor="text1"/>
          <w:sz w:val="24"/>
          <w:rPrChange w:id="198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1987" w:author="wersja poprawiona" w:date="2023-04-03T01:59:00Z">
            <w:rPr>
              <w:rFonts w:ascii="Times New Roman" w:hAnsi="Times New Roman"/>
              <w:sz w:val="24"/>
            </w:rPr>
          </w:rPrChange>
        </w:rPr>
        <w:t xml:space="preserve">Warunkiem przejścia sensora w stan nieaktywny jest nieprzesłanie żadnej ramki danych przez czas dłuższy niż godzina. Okres między pomiarami wyliczany jest w metodzie </w:t>
      </w:r>
      <w:proofErr w:type="spellStart"/>
      <w:r w:rsidRPr="001F4CC2">
        <w:rPr>
          <w:rFonts w:ascii="Times New Roman" w:hAnsi="Times New Roman"/>
          <w:color w:val="000000" w:themeColor="text1"/>
          <w:sz w:val="24"/>
          <w:rPrChange w:id="1988" w:author="wersja poprawiona" w:date="2023-04-03T01:59:00Z">
            <w:rPr>
              <w:rFonts w:ascii="Times New Roman" w:hAnsi="Times New Roman"/>
              <w:i/>
              <w:sz w:val="24"/>
            </w:rPr>
          </w:rPrChange>
        </w:rPr>
        <w:t>delta_time</w:t>
      </w:r>
      <w:proofErr w:type="spellEnd"/>
      <w:del w:id="1989" w:author="wersja poprawiona" w:date="2023-04-03T01:59:00Z">
        <w:r w:rsidR="00EF27AC">
          <w:rPr>
            <w:rFonts w:ascii="Times New Roman" w:hAnsi="Times New Roman" w:cs="Times New Roman"/>
            <w:i/>
            <w:iCs/>
            <w:sz w:val="24"/>
            <w:szCs w:val="24"/>
          </w:rPr>
          <w:delText>.</w:delText>
        </w:r>
      </w:del>
      <w:ins w:id="1990" w:author="wersja poprawiona" w:date="2023-04-03T01:59:00Z">
        <w:r w:rsidRPr="001F4CC2">
          <w:rPr>
            <w:rFonts w:ascii="Times New Roman" w:hAnsi="Times New Roman" w:cs="Times New Roman"/>
            <w:color w:val="000000" w:themeColor="text1"/>
            <w:sz w:val="24"/>
            <w:szCs w:val="24"/>
          </w:rPr>
          <w:t xml:space="preserve"> (listing</w:t>
        </w:r>
        <w:r w:rsidR="003372DB"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19</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ins>
      <w:r w:rsidRPr="001F4CC2">
        <w:rPr>
          <w:rFonts w:ascii="Times New Roman" w:hAnsi="Times New Roman"/>
          <w:i/>
          <w:color w:val="000000" w:themeColor="text1"/>
          <w:sz w:val="24"/>
          <w:rPrChange w:id="1991" w:author="wersja poprawiona" w:date="2023-04-03T01:59:00Z">
            <w:rPr>
              <w:rFonts w:ascii="Times New Roman" w:hAnsi="Times New Roman"/>
              <w:i/>
              <w:sz w:val="24"/>
            </w:rPr>
          </w:rPrChange>
        </w:rPr>
        <w:t xml:space="preserve"> </w:t>
      </w:r>
      <w:r w:rsidRPr="001F4CC2">
        <w:rPr>
          <w:rFonts w:ascii="Times New Roman" w:hAnsi="Times New Roman"/>
          <w:color w:val="000000" w:themeColor="text1"/>
          <w:sz w:val="24"/>
          <w:rPrChange w:id="1992" w:author="wersja poprawiona" w:date="2023-04-03T01:59:00Z">
            <w:rPr>
              <w:rFonts w:ascii="Times New Roman" w:hAnsi="Times New Roman"/>
              <w:sz w:val="24"/>
            </w:rPr>
          </w:rPrChange>
        </w:rPr>
        <w:t xml:space="preserve">Stany aktualizowane są w </w:t>
      </w:r>
      <w:proofErr w:type="spellStart"/>
      <w:r w:rsidRPr="001F4CC2">
        <w:rPr>
          <w:rFonts w:ascii="Times New Roman" w:hAnsi="Times New Roman"/>
          <w:color w:val="000000" w:themeColor="text1"/>
          <w:sz w:val="24"/>
          <w:rPrChange w:id="1993" w:author="wersja poprawiona" w:date="2023-04-03T01:59:00Z">
            <w:rPr>
              <w:rFonts w:ascii="Times New Roman" w:hAnsi="Times New Roman"/>
              <w:sz w:val="24"/>
            </w:rPr>
          </w:rPrChange>
        </w:rPr>
        <w:t>roucie</w:t>
      </w:r>
      <w:proofErr w:type="spellEnd"/>
      <w:r w:rsidRPr="001F4CC2">
        <w:rPr>
          <w:rFonts w:ascii="Times New Roman" w:hAnsi="Times New Roman"/>
          <w:color w:val="000000" w:themeColor="text1"/>
          <w:sz w:val="24"/>
          <w:rPrChange w:id="1994" w:author="wersja poprawiona" w:date="2023-04-03T01:59:00Z">
            <w:rPr>
              <w:rFonts w:ascii="Times New Roman" w:hAnsi="Times New Roman"/>
              <w:sz w:val="24"/>
            </w:rPr>
          </w:rPrChange>
        </w:rPr>
        <w:t xml:space="preserve"> </w:t>
      </w:r>
      <w:del w:id="1995" w:author="wersja poprawiona" w:date="2023-04-03T01:59:00Z">
        <w:r w:rsidR="00EF27AC">
          <w:rPr>
            <w:rFonts w:ascii="Times New Roman" w:hAnsi="Times New Roman" w:cs="Times New Roman"/>
            <w:i/>
            <w:iCs/>
            <w:sz w:val="24"/>
            <w:szCs w:val="24"/>
          </w:rPr>
          <w:delText>/</w:delText>
        </w:r>
      </w:del>
      <w:ins w:id="1996" w:author="wersja poprawiona" w:date="2023-04-03T01:59:00Z">
        <w:r w:rsidRPr="001F4CC2">
          <w:rPr>
            <w:rFonts w:ascii="Times New Roman" w:hAnsi="Times New Roman" w:cs="Times New Roman"/>
            <w:color w:val="000000" w:themeColor="text1"/>
            <w:sz w:val="24"/>
            <w:szCs w:val="24"/>
          </w:rPr>
          <w:t>[/</w:t>
        </w:r>
      </w:ins>
      <w:r w:rsidRPr="001F4CC2">
        <w:rPr>
          <w:rFonts w:ascii="Times New Roman" w:hAnsi="Times New Roman"/>
          <w:color w:val="000000" w:themeColor="text1"/>
          <w:sz w:val="24"/>
          <w:rPrChange w:id="1997" w:author="wersja poprawiona" w:date="2023-04-03T01:59:00Z">
            <w:rPr>
              <w:rFonts w:ascii="Times New Roman" w:hAnsi="Times New Roman"/>
              <w:i/>
              <w:sz w:val="24"/>
            </w:rPr>
          </w:rPrChange>
        </w:rPr>
        <w:t>data-collector</w:t>
      </w:r>
      <w:ins w:id="1998" w:author="wersja poprawiona" w:date="2023-04-03T01:59:00Z">
        <w:r w:rsidRPr="001F4CC2">
          <w:rPr>
            <w:rFonts w:ascii="Times New Roman" w:hAnsi="Times New Roman" w:cs="Times New Roman"/>
            <w:color w:val="000000" w:themeColor="text1"/>
            <w:sz w:val="24"/>
            <w:szCs w:val="24"/>
          </w:rPr>
          <w:t>]</w:t>
        </w:r>
      </w:ins>
      <w:r w:rsidRPr="001F4CC2">
        <w:rPr>
          <w:rFonts w:ascii="Times New Roman" w:hAnsi="Times New Roman"/>
          <w:color w:val="000000" w:themeColor="text1"/>
          <w:sz w:val="24"/>
          <w:rPrChange w:id="1999" w:author="wersja poprawiona" w:date="2023-04-03T01:59:00Z">
            <w:rPr>
              <w:rFonts w:ascii="Times New Roman" w:hAnsi="Times New Roman"/>
              <w:sz w:val="24"/>
            </w:rPr>
          </w:rPrChange>
        </w:rPr>
        <w:t xml:space="preserve"> podczas wywołania metody </w:t>
      </w:r>
      <w:proofErr w:type="spellStart"/>
      <w:r w:rsidRPr="001F4CC2">
        <w:rPr>
          <w:rFonts w:ascii="Times New Roman" w:hAnsi="Times New Roman"/>
          <w:i/>
          <w:color w:val="000000" w:themeColor="text1"/>
          <w:sz w:val="24"/>
          <w:rPrChange w:id="2000" w:author="wersja poprawiona" w:date="2023-04-03T01:59:00Z">
            <w:rPr>
              <w:rFonts w:ascii="Times New Roman" w:hAnsi="Times New Roman"/>
              <w:i/>
              <w:sz w:val="24"/>
            </w:rPr>
          </w:rPrChange>
        </w:rPr>
        <w:t>update_states</w:t>
      </w:r>
      <w:proofErr w:type="spellEnd"/>
      <w:ins w:id="2001" w:author="wersja poprawiona" w:date="2023-04-03T01:59:00Z">
        <w:r w:rsidRPr="001F4CC2">
          <w:rPr>
            <w:rFonts w:ascii="Times New Roman" w:hAnsi="Times New Roman" w:cs="Times New Roman"/>
            <w:color w:val="000000" w:themeColor="text1"/>
            <w:sz w:val="24"/>
            <w:szCs w:val="24"/>
          </w:rPr>
          <w:t>, czyli w momencie, gdy serwer otrzymuje jakikolwiek sygnał od urządzenia pomiarowego</w:t>
        </w:r>
      </w:ins>
      <w:r w:rsidRPr="001F4CC2">
        <w:rPr>
          <w:rFonts w:ascii="Times New Roman" w:hAnsi="Times New Roman"/>
          <w:color w:val="000000" w:themeColor="text1"/>
          <w:sz w:val="24"/>
          <w:rPrChange w:id="2002" w:author="wersja poprawiona" w:date="2023-04-03T01:59:00Z">
            <w:rPr>
              <w:rFonts w:ascii="Times New Roman" w:hAnsi="Times New Roman"/>
              <w:sz w:val="24"/>
            </w:rPr>
          </w:rPrChange>
        </w:rPr>
        <w:t>.</w:t>
      </w:r>
    </w:p>
    <w:p w14:paraId="4DA47341" w14:textId="77777777" w:rsidR="001E75F8" w:rsidRDefault="00EF27AC" w:rsidP="00964C97">
      <w:pPr>
        <w:keepNext/>
        <w:spacing w:before="30" w:line="360" w:lineRule="auto"/>
        <w:jc w:val="center"/>
        <w:rPr>
          <w:del w:id="2003" w:author="wersja poprawiona" w:date="2023-04-03T01:59:00Z"/>
        </w:rPr>
      </w:pPr>
      <w:del w:id="2004" w:author="wersja poprawiona" w:date="2023-04-03T01:59:00Z">
        <w:r>
          <w:rPr>
            <w:rFonts w:ascii="Times New Roman" w:hAnsi="Times New Roman" w:cs="Times New Roman"/>
            <w:noProof/>
            <w:sz w:val="24"/>
            <w:szCs w:val="24"/>
          </w:rPr>
          <w:lastRenderedPageBreak/>
          <w:drawing>
            <wp:inline distT="0" distB="0" distL="0" distR="0" wp14:anchorId="79F5EBF9" wp14:editId="6A6A9C40">
              <wp:extent cx="5747385" cy="1223010"/>
              <wp:effectExtent l="0" t="0" r="5715" b="0"/>
              <wp:docPr id="114" name="Obraz 1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del>
    </w:p>
    <w:p w14:paraId="5674D73D" w14:textId="38E66678" w:rsidR="00757DE6" w:rsidRPr="001F4CC2" w:rsidRDefault="001E75F8" w:rsidP="00757DE6">
      <w:pPr>
        <w:rPr>
          <w:ins w:id="2005" w:author="wersja poprawiona" w:date="2023-04-03T01:59:00Z"/>
          <w:color w:val="000000" w:themeColor="text1"/>
        </w:rPr>
      </w:pPr>
      <w:del w:id="2006" w:author="wersja poprawiona" w:date="2023-04-03T01:59:00Z">
        <w:r>
          <w:delText xml:space="preserve">Rys. </w:delText>
        </w:r>
        <w:r w:rsidR="00D87D0F">
          <w:delText>5.3.</w:delText>
        </w:r>
        <w:r w:rsidR="002C403E">
          <w:delText>4</w:delText>
        </w:r>
        <w:r w:rsidR="00D87D0F">
          <w:delText>.3</w:delText>
        </w:r>
      </w:del>
    </w:p>
    <w:p w14:paraId="2AA67592" w14:textId="35FB40FE" w:rsidR="004E787C" w:rsidRPr="001F4CC2" w:rsidRDefault="004E787C" w:rsidP="00716E4F">
      <w:pPr>
        <w:pStyle w:val="Legenda"/>
        <w:keepNext/>
        <w:rPr>
          <w:ins w:id="2007" w:author="wersja poprawiona" w:date="2023-04-03T01:59:00Z"/>
          <w:color w:val="000000" w:themeColor="text1"/>
        </w:rPr>
      </w:pPr>
      <w:ins w:id="2008" w:author="wersja poprawiona" w:date="2023-04-03T01:59:00Z">
        <w:r w:rsidRPr="001F4CC2">
          <w:rPr>
            <w:color w:val="000000" w:themeColor="text1"/>
          </w:rPr>
          <w:t xml:space="preserve">Listing </w:t>
        </w:r>
        <w:r w:rsidR="0012149D" w:rsidRPr="001F4CC2">
          <w:rPr>
            <w:color w:val="000000" w:themeColor="text1"/>
          </w:rPr>
          <w:t>18</w:t>
        </w:r>
        <w:r w:rsidR="00A21196" w:rsidRPr="001F4CC2">
          <w:rPr>
            <w:color w:val="000000" w:themeColor="text1"/>
          </w:rPr>
          <w:t xml:space="preserve"> Wygenerowany kod HTML interfejsu</w:t>
        </w:r>
      </w:ins>
    </w:p>
    <w:p w14:paraId="38D18B7E" w14:textId="77777777" w:rsidR="001E75F8" w:rsidRPr="001F4CC2" w:rsidRDefault="00EF27AC" w:rsidP="00757DE6">
      <w:pPr>
        <w:keepNext/>
        <w:spacing w:before="30" w:line="360" w:lineRule="auto"/>
        <w:rPr>
          <w:ins w:id="2009" w:author="wersja poprawiona" w:date="2023-04-03T01:59:00Z"/>
          <w:color w:val="000000" w:themeColor="text1"/>
        </w:rPr>
      </w:pPr>
      <w:ins w:id="2010" w:author="wersja poprawiona" w:date="2023-04-03T01:59:00Z">
        <w:r w:rsidRPr="001F4CC2">
          <w:rPr>
            <w:rFonts w:ascii="Times New Roman" w:hAnsi="Times New Roman" w:cs="Times New Roman"/>
            <w:noProof/>
            <w:color w:val="000000" w:themeColor="text1"/>
            <w:sz w:val="24"/>
            <w:szCs w:val="24"/>
          </w:rPr>
          <w:drawing>
            <wp:inline distT="0" distB="0" distL="0" distR="0" wp14:anchorId="68B3947C" wp14:editId="60945E69">
              <wp:extent cx="5254642" cy="5200650"/>
              <wp:effectExtent l="0" t="0" r="3175"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6463" cy="5222247"/>
                      </a:xfrm>
                      <a:prstGeom prst="rect">
                        <a:avLst/>
                      </a:prstGeom>
                      <a:noFill/>
                      <a:ln>
                        <a:noFill/>
                      </a:ln>
                    </pic:spPr>
                  </pic:pic>
                </a:graphicData>
              </a:graphic>
            </wp:inline>
          </w:drawing>
        </w:r>
      </w:ins>
    </w:p>
    <w:p w14:paraId="087B9D97" w14:textId="77777777" w:rsidR="00757DE6" w:rsidRPr="001F4CC2" w:rsidRDefault="00757DE6" w:rsidP="00757DE6">
      <w:pPr>
        <w:rPr>
          <w:ins w:id="2011" w:author="wersja poprawiona" w:date="2023-04-03T01:59:00Z"/>
          <w:color w:val="000000" w:themeColor="text1"/>
        </w:rPr>
      </w:pPr>
    </w:p>
    <w:p w14:paraId="3F544302" w14:textId="38A4133C" w:rsidR="00757DE6" w:rsidRPr="001F4CC2" w:rsidRDefault="00757DE6" w:rsidP="00716E4F">
      <w:pPr>
        <w:pStyle w:val="Legenda"/>
        <w:keepNext/>
        <w:rPr>
          <w:color w:val="000000" w:themeColor="text1"/>
          <w:rPrChange w:id="2012" w:author="wersja poprawiona" w:date="2023-04-03T01:59:00Z">
            <w:rPr>
              <w:rFonts w:ascii="Times New Roman" w:hAnsi="Times New Roman"/>
              <w:sz w:val="24"/>
            </w:rPr>
          </w:rPrChange>
        </w:rPr>
        <w:pPrChange w:id="2013" w:author="wersja poprawiona" w:date="2023-04-03T01:59:00Z">
          <w:pPr>
            <w:pStyle w:val="Legenda"/>
            <w:jc w:val="center"/>
          </w:pPr>
        </w:pPrChange>
      </w:pPr>
      <w:ins w:id="2014" w:author="wersja poprawiona" w:date="2023-04-03T01:59:00Z">
        <w:r w:rsidRPr="001F4CC2">
          <w:rPr>
            <w:color w:val="000000" w:themeColor="text1"/>
          </w:rPr>
          <w:lastRenderedPageBreak/>
          <w:t xml:space="preserve">Listing </w:t>
        </w:r>
        <w:r w:rsidR="0012149D" w:rsidRPr="001F4CC2">
          <w:rPr>
            <w:color w:val="000000" w:themeColor="text1"/>
          </w:rPr>
          <w:t>19</w:t>
        </w:r>
      </w:ins>
      <w:r w:rsidR="000E3C28" w:rsidRPr="001F4CC2">
        <w:rPr>
          <w:color w:val="000000" w:themeColor="text1"/>
          <w:rPrChange w:id="2015" w:author="wersja poprawiona" w:date="2023-04-03T01:59:00Z">
            <w:rPr/>
          </w:rPrChange>
        </w:rPr>
        <w:t>.</w:t>
      </w:r>
      <w:r w:rsidRPr="001F4CC2">
        <w:rPr>
          <w:color w:val="000000" w:themeColor="text1"/>
          <w:rPrChange w:id="2016" w:author="wersja poprawiona" w:date="2023-04-03T01:59:00Z">
            <w:rPr/>
          </w:rPrChange>
        </w:rPr>
        <w:t xml:space="preserve"> Metoda </w:t>
      </w:r>
      <w:proofErr w:type="spellStart"/>
      <w:r w:rsidRPr="001F4CC2">
        <w:rPr>
          <w:color w:val="000000" w:themeColor="text1"/>
          <w:rPrChange w:id="2017" w:author="wersja poprawiona" w:date="2023-04-03T01:59:00Z">
            <w:rPr/>
          </w:rPrChange>
        </w:rPr>
        <w:t>delta_time</w:t>
      </w:r>
      <w:proofErr w:type="spellEnd"/>
    </w:p>
    <w:p w14:paraId="16F93991" w14:textId="77777777" w:rsidR="001E75F8" w:rsidRDefault="00A21E42" w:rsidP="00D87D0F">
      <w:pPr>
        <w:keepNext/>
        <w:spacing w:before="30" w:line="360" w:lineRule="auto"/>
        <w:jc w:val="center"/>
        <w:rPr>
          <w:del w:id="2018" w:author="wersja poprawiona" w:date="2023-04-03T01:59:00Z"/>
        </w:rPr>
      </w:pPr>
      <w:del w:id="2019" w:author="wersja poprawiona" w:date="2023-04-03T01:59:00Z">
        <w:r>
          <w:rPr>
            <w:rFonts w:ascii="Times New Roman" w:hAnsi="Times New Roman" w:cs="Times New Roman"/>
            <w:noProof/>
            <w:sz w:val="24"/>
            <w:szCs w:val="24"/>
          </w:rPr>
          <w:drawing>
            <wp:inline distT="0" distB="0" distL="0" distR="0" wp14:anchorId="21948D63" wp14:editId="5B00D22D">
              <wp:extent cx="5759450" cy="8419465"/>
              <wp:effectExtent l="0" t="0" r="0" b="63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8419465"/>
                      </a:xfrm>
                      <a:prstGeom prst="rect">
                        <a:avLst/>
                      </a:prstGeom>
                      <a:noFill/>
                      <a:ln>
                        <a:noFill/>
                      </a:ln>
                    </pic:spPr>
                  </pic:pic>
                </a:graphicData>
              </a:graphic>
            </wp:inline>
          </w:drawing>
        </w:r>
      </w:del>
    </w:p>
    <w:p w14:paraId="1E9B7B8C" w14:textId="72221BE1" w:rsidR="00757DE6" w:rsidRPr="001F4CC2" w:rsidRDefault="001E75F8" w:rsidP="00757DE6">
      <w:pPr>
        <w:keepNext/>
        <w:spacing w:before="30" w:line="360" w:lineRule="auto"/>
        <w:jc w:val="center"/>
        <w:rPr>
          <w:ins w:id="2020" w:author="wersja poprawiona" w:date="2023-04-03T01:59:00Z"/>
          <w:color w:val="000000" w:themeColor="text1"/>
        </w:rPr>
      </w:pPr>
      <w:del w:id="2021" w:author="wersja poprawiona" w:date="2023-04-03T01:59:00Z">
        <w:r>
          <w:lastRenderedPageBreak/>
          <w:delText xml:space="preserve">Rys. </w:delText>
        </w:r>
        <w:r w:rsidR="008D30BC">
          <w:delText>5.3.</w:delText>
        </w:r>
        <w:r w:rsidR="002C403E">
          <w:delText>4</w:delText>
        </w:r>
        <w:r w:rsidR="008D30BC">
          <w:delText>.4</w:delText>
        </w:r>
      </w:del>
      <w:ins w:id="2022" w:author="wersja poprawiona" w:date="2023-04-03T01:59:00Z">
        <w:r w:rsidR="00757DE6" w:rsidRPr="001F4CC2">
          <w:rPr>
            <w:rFonts w:ascii="Times New Roman" w:hAnsi="Times New Roman" w:cs="Times New Roman"/>
            <w:noProof/>
            <w:color w:val="000000" w:themeColor="text1"/>
            <w:sz w:val="24"/>
            <w:szCs w:val="24"/>
          </w:rPr>
          <w:drawing>
            <wp:inline distT="0" distB="0" distL="0" distR="0" wp14:anchorId="4DDF644E" wp14:editId="0E17D1E4">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ins>
    </w:p>
    <w:p w14:paraId="7DF6D305" w14:textId="77777777" w:rsidR="00757DE6" w:rsidRPr="001F4CC2" w:rsidRDefault="00757DE6" w:rsidP="008D30BC">
      <w:pPr>
        <w:spacing w:before="30" w:line="360" w:lineRule="auto"/>
        <w:ind w:firstLine="708"/>
        <w:jc w:val="both"/>
        <w:rPr>
          <w:ins w:id="2023" w:author="wersja poprawiona" w:date="2023-04-03T01:59:00Z"/>
          <w:rFonts w:ascii="Times New Roman" w:hAnsi="Times New Roman" w:cs="Times New Roman"/>
          <w:color w:val="000000" w:themeColor="text1"/>
          <w:sz w:val="24"/>
          <w:szCs w:val="24"/>
        </w:rPr>
      </w:pPr>
    </w:p>
    <w:p w14:paraId="06AA9C29" w14:textId="2D992B20" w:rsidR="004E787C" w:rsidRPr="001F4CC2" w:rsidRDefault="004E787C" w:rsidP="004D6DDA">
      <w:pPr>
        <w:pStyle w:val="Legenda"/>
        <w:keepNext/>
        <w:rPr>
          <w:color w:val="000000" w:themeColor="text1"/>
          <w:rPrChange w:id="2024" w:author="wersja poprawiona" w:date="2023-04-03T01:59:00Z">
            <w:rPr>
              <w:rFonts w:ascii="Times New Roman" w:hAnsi="Times New Roman"/>
              <w:sz w:val="24"/>
            </w:rPr>
          </w:rPrChange>
        </w:rPr>
        <w:pPrChange w:id="2025" w:author="wersja poprawiona" w:date="2023-04-03T01:59:00Z">
          <w:pPr>
            <w:pStyle w:val="Legenda"/>
            <w:jc w:val="center"/>
          </w:pPr>
        </w:pPrChange>
      </w:pPr>
      <w:ins w:id="2026" w:author="wersja poprawiona" w:date="2023-04-03T01:59:00Z">
        <w:r w:rsidRPr="001F4CC2">
          <w:rPr>
            <w:color w:val="000000" w:themeColor="text1"/>
          </w:rPr>
          <w:lastRenderedPageBreak/>
          <w:t xml:space="preserve">Listing </w:t>
        </w:r>
        <w:r w:rsidR="0012149D" w:rsidRPr="001F4CC2">
          <w:rPr>
            <w:color w:val="000000" w:themeColor="text1"/>
          </w:rPr>
          <w:t>20</w:t>
        </w:r>
      </w:ins>
      <w:r w:rsidR="000E3C28" w:rsidRPr="001F4CC2">
        <w:rPr>
          <w:color w:val="000000" w:themeColor="text1"/>
          <w:rPrChange w:id="2027" w:author="wersja poprawiona" w:date="2023-04-03T01:59:00Z">
            <w:rPr/>
          </w:rPrChange>
        </w:rPr>
        <w:t>.</w:t>
      </w:r>
      <w:r w:rsidR="00A21196" w:rsidRPr="001F4CC2">
        <w:rPr>
          <w:color w:val="000000" w:themeColor="text1"/>
          <w:rPrChange w:id="2028" w:author="wersja poprawiona" w:date="2023-04-03T01:59:00Z">
            <w:rPr/>
          </w:rPrChange>
        </w:rPr>
        <w:t xml:space="preserve"> Klasa BoxGenerator</w:t>
      </w:r>
    </w:p>
    <w:p w14:paraId="498BDF90" w14:textId="77777777" w:rsidR="001E75F8" w:rsidRDefault="00EF27AC" w:rsidP="00D87D0F">
      <w:pPr>
        <w:keepNext/>
        <w:spacing w:before="30" w:line="360" w:lineRule="auto"/>
        <w:ind w:firstLine="708"/>
        <w:jc w:val="center"/>
        <w:rPr>
          <w:del w:id="2029" w:author="wersja poprawiona" w:date="2023-04-03T01:59:00Z"/>
        </w:rPr>
      </w:pPr>
      <w:del w:id="2030" w:author="wersja poprawiona" w:date="2023-04-03T01:59:00Z">
        <w:r>
          <w:rPr>
            <w:rFonts w:ascii="Times New Roman" w:hAnsi="Times New Roman" w:cs="Times New Roman"/>
            <w:noProof/>
            <w:sz w:val="24"/>
            <w:szCs w:val="24"/>
          </w:rPr>
          <w:drawing>
            <wp:inline distT="0" distB="0" distL="0" distR="0" wp14:anchorId="78D61A63" wp14:editId="48BF2F71">
              <wp:extent cx="3678103" cy="8491993"/>
              <wp:effectExtent l="0" t="0" r="0" b="4445"/>
              <wp:docPr id="116" name="Obraz 1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83326" cy="8504052"/>
                      </a:xfrm>
                      <a:prstGeom prst="rect">
                        <a:avLst/>
                      </a:prstGeom>
                      <a:noFill/>
                      <a:ln>
                        <a:noFill/>
                      </a:ln>
                    </pic:spPr>
                  </pic:pic>
                </a:graphicData>
              </a:graphic>
            </wp:inline>
          </w:drawing>
        </w:r>
      </w:del>
    </w:p>
    <w:p w14:paraId="46D5FFB9" w14:textId="160C81A3" w:rsidR="001E75F8" w:rsidRPr="001F4CC2" w:rsidRDefault="001E75F8" w:rsidP="00716E4F">
      <w:pPr>
        <w:keepNext/>
        <w:spacing w:before="30" w:line="360" w:lineRule="auto"/>
        <w:rPr>
          <w:ins w:id="2031" w:author="wersja poprawiona" w:date="2023-04-03T01:59:00Z"/>
          <w:color w:val="000000" w:themeColor="text1"/>
        </w:rPr>
      </w:pPr>
      <w:del w:id="2032" w:author="wersja poprawiona" w:date="2023-04-03T01:59:00Z">
        <w:r>
          <w:lastRenderedPageBreak/>
          <w:delText xml:space="preserve">Rys. </w:delText>
        </w:r>
        <w:r w:rsidR="00D87D0F">
          <w:delText>5.3.</w:delText>
        </w:r>
        <w:r w:rsidR="002C403E">
          <w:delText>4</w:delText>
        </w:r>
        <w:r w:rsidR="00D87D0F">
          <w:delText>.</w:delText>
        </w:r>
        <w:r w:rsidR="008D30BC">
          <w:delText>5</w:delText>
        </w:r>
      </w:del>
      <w:ins w:id="2033" w:author="wersja poprawiona" w:date="2023-04-03T01:59:00Z">
        <w:r w:rsidR="00A21E42" w:rsidRPr="001F4CC2">
          <w:rPr>
            <w:rFonts w:ascii="Times New Roman" w:hAnsi="Times New Roman" w:cs="Times New Roman"/>
            <w:noProof/>
            <w:color w:val="000000" w:themeColor="text1"/>
            <w:sz w:val="24"/>
            <w:szCs w:val="24"/>
          </w:rPr>
          <w:drawing>
            <wp:inline distT="0" distB="0" distL="0" distR="0" wp14:anchorId="7EA6D798" wp14:editId="019779E8">
              <wp:extent cx="5779431" cy="8448675"/>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84214" cy="8455667"/>
                      </a:xfrm>
                      <a:prstGeom prst="rect">
                        <a:avLst/>
                      </a:prstGeom>
                      <a:noFill/>
                      <a:ln>
                        <a:noFill/>
                      </a:ln>
                    </pic:spPr>
                  </pic:pic>
                </a:graphicData>
              </a:graphic>
            </wp:inline>
          </w:drawing>
        </w:r>
      </w:ins>
    </w:p>
    <w:p w14:paraId="1B5FD077" w14:textId="0DC589F4" w:rsidR="004E787C" w:rsidRPr="001F4CC2" w:rsidRDefault="004E787C" w:rsidP="004D6DDA">
      <w:pPr>
        <w:pStyle w:val="Legenda"/>
        <w:keepNext/>
        <w:rPr>
          <w:color w:val="000000" w:themeColor="text1"/>
          <w:rPrChange w:id="2034" w:author="wersja poprawiona" w:date="2023-04-03T01:59:00Z">
            <w:rPr>
              <w:rFonts w:ascii="Times New Roman" w:hAnsi="Times New Roman"/>
              <w:sz w:val="24"/>
            </w:rPr>
          </w:rPrChange>
        </w:rPr>
        <w:pPrChange w:id="2035" w:author="wersja poprawiona" w:date="2023-04-03T01:59:00Z">
          <w:pPr>
            <w:pStyle w:val="Legenda"/>
            <w:jc w:val="center"/>
          </w:pPr>
        </w:pPrChange>
      </w:pPr>
      <w:ins w:id="2036" w:author="wersja poprawiona" w:date="2023-04-03T01:59:00Z">
        <w:r w:rsidRPr="001F4CC2">
          <w:rPr>
            <w:color w:val="000000" w:themeColor="text1"/>
          </w:rPr>
          <w:lastRenderedPageBreak/>
          <w:t xml:space="preserve">Listing </w:t>
        </w:r>
        <w:r w:rsidR="0012149D" w:rsidRPr="001F4CC2">
          <w:rPr>
            <w:color w:val="000000" w:themeColor="text1"/>
          </w:rPr>
          <w:t>21</w:t>
        </w:r>
      </w:ins>
      <w:r w:rsidR="000E3C28" w:rsidRPr="001F4CC2">
        <w:rPr>
          <w:color w:val="000000" w:themeColor="text1"/>
          <w:rPrChange w:id="2037" w:author="wersja poprawiona" w:date="2023-04-03T01:59:00Z">
            <w:rPr/>
          </w:rPrChange>
        </w:rPr>
        <w:t>.</w:t>
      </w:r>
      <w:r w:rsidR="00A21196" w:rsidRPr="001F4CC2">
        <w:rPr>
          <w:color w:val="000000" w:themeColor="text1"/>
          <w:rPrChange w:id="2038" w:author="wersja poprawiona" w:date="2023-04-03T01:59:00Z">
            <w:rPr/>
          </w:rPrChange>
        </w:rPr>
        <w:t xml:space="preserve"> Kod CSS</w:t>
      </w:r>
    </w:p>
    <w:p w14:paraId="239A4151" w14:textId="77777777" w:rsidR="001E75F8" w:rsidRPr="001F4CC2" w:rsidRDefault="00EF27AC" w:rsidP="004D6DDA">
      <w:pPr>
        <w:keepNext/>
        <w:spacing w:before="30" w:line="360" w:lineRule="auto"/>
        <w:rPr>
          <w:ins w:id="2039" w:author="wersja poprawiona" w:date="2023-04-03T01:59:00Z"/>
          <w:color w:val="000000" w:themeColor="text1"/>
        </w:rPr>
      </w:pPr>
      <w:ins w:id="2040" w:author="wersja poprawiona" w:date="2023-04-03T01:59:00Z">
        <w:r w:rsidRPr="001F4CC2">
          <w:rPr>
            <w:rFonts w:ascii="Times New Roman" w:hAnsi="Times New Roman" w:cs="Times New Roman"/>
            <w:noProof/>
            <w:color w:val="000000" w:themeColor="text1"/>
            <w:sz w:val="24"/>
            <w:szCs w:val="24"/>
          </w:rPr>
          <w:drawing>
            <wp:inline distT="0" distB="0" distL="0" distR="0" wp14:anchorId="49EACDAB" wp14:editId="40A26A15">
              <wp:extent cx="2945081" cy="6799594"/>
              <wp:effectExtent l="0" t="0" r="8255" b="1270"/>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7307" cy="6850910"/>
                      </a:xfrm>
                      <a:prstGeom prst="rect">
                        <a:avLst/>
                      </a:prstGeom>
                      <a:noFill/>
                      <a:ln>
                        <a:noFill/>
                      </a:ln>
                    </pic:spPr>
                  </pic:pic>
                </a:graphicData>
              </a:graphic>
            </wp:inline>
          </w:drawing>
        </w:r>
      </w:ins>
    </w:p>
    <w:p w14:paraId="19DC3472" w14:textId="698BD60B" w:rsidR="00CD5861" w:rsidRPr="001F4CC2" w:rsidRDefault="00CD5861" w:rsidP="008D30BC">
      <w:pPr>
        <w:spacing w:before="30" w:line="360" w:lineRule="auto"/>
        <w:ind w:firstLine="708"/>
        <w:jc w:val="both"/>
        <w:rPr>
          <w:rFonts w:ascii="Times New Roman" w:hAnsi="Times New Roman"/>
          <w:color w:val="000000" w:themeColor="text1"/>
          <w:sz w:val="24"/>
          <w:rPrChange w:id="204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042" w:author="wersja poprawiona" w:date="2023-04-03T01:59:00Z">
            <w:rPr>
              <w:rFonts w:ascii="Times New Roman" w:hAnsi="Times New Roman"/>
              <w:sz w:val="24"/>
            </w:rPr>
          </w:rPrChange>
        </w:rPr>
        <w:t>Szczegóły wyglądu interfejsu</w:t>
      </w:r>
      <w:r w:rsidR="00EF27AC" w:rsidRPr="001F4CC2">
        <w:rPr>
          <w:rFonts w:ascii="Times New Roman" w:hAnsi="Times New Roman"/>
          <w:color w:val="000000" w:themeColor="text1"/>
          <w:sz w:val="24"/>
          <w:rPrChange w:id="2043" w:author="wersja poprawiona" w:date="2023-04-03T01:59:00Z">
            <w:rPr>
              <w:rFonts w:ascii="Times New Roman" w:hAnsi="Times New Roman"/>
              <w:sz w:val="24"/>
            </w:rPr>
          </w:rPrChange>
        </w:rPr>
        <w:t xml:space="preserve"> (zaokrąglenia pól, kolory, odstępy, itp.)</w:t>
      </w:r>
      <w:r w:rsidRPr="001F4CC2">
        <w:rPr>
          <w:rFonts w:ascii="Times New Roman" w:hAnsi="Times New Roman"/>
          <w:color w:val="000000" w:themeColor="text1"/>
          <w:sz w:val="24"/>
          <w:rPrChange w:id="2044" w:author="wersja poprawiona" w:date="2023-04-03T01:59:00Z">
            <w:rPr>
              <w:rFonts w:ascii="Times New Roman" w:hAnsi="Times New Roman"/>
              <w:sz w:val="24"/>
            </w:rPr>
          </w:rPrChange>
        </w:rPr>
        <w:t xml:space="preserve"> zapisane są w formacie CSS</w:t>
      </w:r>
      <w:del w:id="2045" w:author="wersja poprawiona" w:date="2023-04-03T01:59:00Z">
        <w:r>
          <w:rPr>
            <w:rFonts w:ascii="Times New Roman" w:hAnsi="Times New Roman" w:cs="Times New Roman"/>
            <w:sz w:val="24"/>
            <w:szCs w:val="24"/>
          </w:rPr>
          <w:delText>.</w:delText>
        </w:r>
      </w:del>
      <w:ins w:id="2046" w:author="wersja poprawiona" w:date="2023-04-03T01:59:00Z">
        <w:r w:rsidR="0071331B" w:rsidRPr="001F4CC2">
          <w:rPr>
            <w:rFonts w:ascii="Times New Roman" w:hAnsi="Times New Roman" w:cs="Times New Roman"/>
            <w:color w:val="000000" w:themeColor="text1"/>
            <w:sz w:val="24"/>
            <w:szCs w:val="24"/>
          </w:rPr>
          <w:t xml:space="preserve"> (listing</w:t>
        </w:r>
        <w:r w:rsidR="003372DB"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21</w:t>
        </w:r>
        <w:r w:rsidR="003372DB" w:rsidRPr="001F4CC2">
          <w:rPr>
            <w:rFonts w:ascii="Times New Roman" w:hAnsi="Times New Roman" w:cs="Times New Roman"/>
            <w:color w:val="000000" w:themeColor="text1"/>
            <w:sz w:val="24"/>
            <w:szCs w:val="24"/>
          </w:rPr>
          <w:t>.</w:t>
        </w:r>
        <w:r w:rsidR="0071331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ins>
      <w:r w:rsidRPr="001F4CC2">
        <w:rPr>
          <w:rFonts w:ascii="Times New Roman" w:hAnsi="Times New Roman"/>
          <w:color w:val="000000" w:themeColor="text1"/>
          <w:sz w:val="24"/>
          <w:rPrChange w:id="2047" w:author="wersja poprawiona" w:date="2023-04-03T01:59:00Z">
            <w:rPr>
              <w:rFonts w:ascii="Times New Roman" w:hAnsi="Times New Roman"/>
              <w:sz w:val="24"/>
            </w:rPr>
          </w:rPrChange>
        </w:rPr>
        <w:t xml:space="preserve"> W pliku ze stylem znajdują się klasy determinujące wygląd</w:t>
      </w:r>
      <w:r w:rsidR="00EF27AC" w:rsidRPr="001F4CC2">
        <w:rPr>
          <w:rFonts w:ascii="Times New Roman" w:hAnsi="Times New Roman"/>
          <w:color w:val="000000" w:themeColor="text1"/>
          <w:sz w:val="24"/>
          <w:rPrChange w:id="2048" w:author="wersja poprawiona" w:date="2023-04-03T01:59:00Z">
            <w:rPr>
              <w:rFonts w:ascii="Times New Roman" w:hAnsi="Times New Roman"/>
              <w:sz w:val="24"/>
            </w:rPr>
          </w:rPrChange>
        </w:rPr>
        <w:t xml:space="preserve"> pól</w:t>
      </w:r>
      <w:r w:rsidRPr="001F4CC2">
        <w:rPr>
          <w:rFonts w:ascii="Times New Roman" w:hAnsi="Times New Roman"/>
          <w:color w:val="000000" w:themeColor="text1"/>
          <w:sz w:val="24"/>
          <w:rPrChange w:id="2049" w:author="wersja poprawiona" w:date="2023-04-03T01:59:00Z">
            <w:rPr>
              <w:rFonts w:ascii="Times New Roman" w:hAnsi="Times New Roman"/>
              <w:sz w:val="24"/>
            </w:rPr>
          </w:rPrChange>
        </w:rPr>
        <w:t xml:space="preserve"> dla aktywnego i nieaktywnego czujnika.</w:t>
      </w:r>
      <w:r w:rsidR="00EF27AC" w:rsidRPr="001F4CC2">
        <w:rPr>
          <w:rFonts w:ascii="Times New Roman" w:hAnsi="Times New Roman"/>
          <w:color w:val="000000" w:themeColor="text1"/>
          <w:sz w:val="24"/>
          <w:rPrChange w:id="2050" w:author="wersja poprawiona" w:date="2023-04-03T01:59:00Z">
            <w:rPr>
              <w:rFonts w:ascii="Times New Roman" w:hAnsi="Times New Roman"/>
              <w:sz w:val="24"/>
            </w:rPr>
          </w:rPrChange>
        </w:rPr>
        <w:t xml:space="preserve"> Są one niemalże identyczne, różnią się jedynie kolorem jaki przypisywany jest do pola. </w:t>
      </w:r>
      <w:r w:rsidRPr="001F4CC2">
        <w:rPr>
          <w:rFonts w:ascii="Times New Roman" w:hAnsi="Times New Roman"/>
          <w:color w:val="000000" w:themeColor="text1"/>
          <w:sz w:val="24"/>
          <w:rPrChange w:id="2051" w:author="wersja poprawiona" w:date="2023-04-03T01:59:00Z">
            <w:rPr>
              <w:rFonts w:ascii="Times New Roman" w:hAnsi="Times New Roman"/>
              <w:sz w:val="24"/>
            </w:rPr>
          </w:rPrChange>
        </w:rPr>
        <w:t xml:space="preserve">Przypisanie klasy do odpowiedniego </w:t>
      </w:r>
      <w:r w:rsidR="00EF27AC" w:rsidRPr="001F4CC2">
        <w:rPr>
          <w:rFonts w:ascii="Times New Roman" w:hAnsi="Times New Roman"/>
          <w:color w:val="000000" w:themeColor="text1"/>
          <w:sz w:val="24"/>
          <w:rPrChange w:id="2052" w:author="wersja poprawiona" w:date="2023-04-03T01:59:00Z">
            <w:rPr>
              <w:rFonts w:ascii="Times New Roman" w:hAnsi="Times New Roman"/>
              <w:sz w:val="24"/>
            </w:rPr>
          </w:rPrChange>
        </w:rPr>
        <w:t>pola</w:t>
      </w:r>
      <w:r w:rsidRPr="001F4CC2">
        <w:rPr>
          <w:rFonts w:ascii="Times New Roman" w:hAnsi="Times New Roman"/>
          <w:color w:val="000000" w:themeColor="text1"/>
          <w:sz w:val="24"/>
          <w:rPrChange w:id="2053" w:author="wersja poprawiona" w:date="2023-04-03T01:59:00Z">
            <w:rPr>
              <w:rFonts w:ascii="Times New Roman" w:hAnsi="Times New Roman"/>
              <w:sz w:val="24"/>
            </w:rPr>
          </w:rPrChange>
        </w:rPr>
        <w:t xml:space="preserve"> czujnika odbywa się na etapie generowania pliku HTML przez serwer</w:t>
      </w:r>
      <w:r w:rsidR="00EF27AC" w:rsidRPr="001F4CC2">
        <w:rPr>
          <w:rFonts w:ascii="Times New Roman" w:hAnsi="Times New Roman"/>
          <w:color w:val="000000" w:themeColor="text1"/>
          <w:sz w:val="24"/>
          <w:rPrChange w:id="2054" w:author="wersja poprawiona" w:date="2023-04-03T01:59:00Z">
            <w:rPr>
              <w:rFonts w:ascii="Times New Roman" w:hAnsi="Times New Roman"/>
              <w:sz w:val="24"/>
            </w:rPr>
          </w:rPrChange>
        </w:rPr>
        <w:t xml:space="preserve"> (klasa </w:t>
      </w:r>
      <w:r w:rsidR="00EF27AC" w:rsidRPr="001F4CC2">
        <w:rPr>
          <w:rFonts w:ascii="Times New Roman" w:hAnsi="Times New Roman"/>
          <w:i/>
          <w:color w:val="000000" w:themeColor="text1"/>
          <w:sz w:val="24"/>
          <w:rPrChange w:id="2055" w:author="wersja poprawiona" w:date="2023-04-03T01:59:00Z">
            <w:rPr>
              <w:rFonts w:ascii="Times New Roman" w:hAnsi="Times New Roman"/>
              <w:i/>
              <w:sz w:val="24"/>
            </w:rPr>
          </w:rPrChange>
        </w:rPr>
        <w:t>BoxGenerator</w:t>
      </w:r>
      <w:r w:rsidR="00EF27AC" w:rsidRPr="001F4CC2">
        <w:rPr>
          <w:rFonts w:ascii="Times New Roman" w:hAnsi="Times New Roman"/>
          <w:color w:val="000000" w:themeColor="text1"/>
          <w:sz w:val="24"/>
          <w:rPrChange w:id="2056" w:author="wersja poprawiona" w:date="2023-04-03T01:59:00Z">
            <w:rPr>
              <w:rFonts w:ascii="Times New Roman" w:hAnsi="Times New Roman"/>
              <w:sz w:val="24"/>
            </w:rPr>
          </w:rPrChange>
        </w:rPr>
        <w:t>).</w:t>
      </w:r>
      <w:ins w:id="2057" w:author="wersja poprawiona" w:date="2023-04-03T01:59:00Z">
        <w:r w:rsidR="00655F16" w:rsidRPr="001F4CC2">
          <w:rPr>
            <w:rFonts w:ascii="Times New Roman" w:hAnsi="Times New Roman" w:cs="Times New Roman"/>
            <w:color w:val="000000" w:themeColor="text1"/>
            <w:sz w:val="24"/>
            <w:szCs w:val="24"/>
          </w:rPr>
          <w:t xml:space="preserve"> Zastosowanie pliku </w:t>
        </w:r>
        <w:r w:rsidR="00655F16" w:rsidRPr="001F4CC2">
          <w:rPr>
            <w:rFonts w:ascii="Times New Roman" w:hAnsi="Times New Roman" w:cs="Times New Roman"/>
            <w:color w:val="000000" w:themeColor="text1"/>
            <w:sz w:val="24"/>
            <w:szCs w:val="24"/>
          </w:rPr>
          <w:lastRenderedPageBreak/>
          <w:t>CSS jest niezwykle ważne z punktu widzenia estetyki interfejsu. Wygląd interfejsu bez pliku ze stylem został przedstawiony na Rys</w:t>
        </w:r>
        <w:r w:rsidR="003372DB" w:rsidRPr="001F4CC2">
          <w:rPr>
            <w:rFonts w:ascii="Times New Roman" w:hAnsi="Times New Roman" w:cs="Times New Roman"/>
            <w:color w:val="000000" w:themeColor="text1"/>
            <w:sz w:val="24"/>
            <w:szCs w:val="24"/>
          </w:rPr>
          <w:t>. 5.3</w:t>
        </w:r>
        <w:r w:rsidR="0012149D" w:rsidRPr="001F4CC2">
          <w:rPr>
            <w:rFonts w:ascii="Times New Roman" w:hAnsi="Times New Roman" w:cs="Times New Roman"/>
            <w:color w:val="000000" w:themeColor="text1"/>
            <w:sz w:val="24"/>
            <w:szCs w:val="24"/>
          </w:rPr>
          <w:t>6</w:t>
        </w:r>
        <w:r w:rsidR="003372DB" w:rsidRPr="001F4CC2">
          <w:rPr>
            <w:rFonts w:ascii="Times New Roman" w:hAnsi="Times New Roman" w:cs="Times New Roman"/>
            <w:color w:val="000000" w:themeColor="text1"/>
            <w:sz w:val="24"/>
            <w:szCs w:val="24"/>
          </w:rPr>
          <w:t>.</w:t>
        </w:r>
      </w:ins>
    </w:p>
    <w:p w14:paraId="52B5C216" w14:textId="77777777" w:rsidR="000E3C28" w:rsidRPr="001F4CC2" w:rsidRDefault="00655F16" w:rsidP="000E3C28">
      <w:pPr>
        <w:keepNext/>
        <w:spacing w:before="30" w:line="360" w:lineRule="auto"/>
        <w:jc w:val="both"/>
        <w:rPr>
          <w:ins w:id="2058" w:author="wersja poprawiona" w:date="2023-04-03T01:59:00Z"/>
          <w:color w:val="000000" w:themeColor="text1"/>
        </w:rPr>
      </w:pPr>
      <w:ins w:id="2059" w:author="wersja poprawiona" w:date="2023-04-03T01:59:00Z">
        <w:r w:rsidRPr="001F4CC2">
          <w:rPr>
            <w:rFonts w:ascii="Times New Roman" w:hAnsi="Times New Roman" w:cs="Times New Roman"/>
            <w:noProof/>
            <w:color w:val="000000" w:themeColor="text1"/>
            <w:sz w:val="24"/>
            <w:szCs w:val="24"/>
          </w:rPr>
          <w:drawing>
            <wp:inline distT="0" distB="0" distL="0" distR="0" wp14:anchorId="42269B5A" wp14:editId="79EF28F2">
              <wp:extent cx="4418572" cy="5029200"/>
              <wp:effectExtent l="0" t="0" r="1270" b="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89"/>
                      <a:stretch>
                        <a:fillRect/>
                      </a:stretch>
                    </pic:blipFill>
                    <pic:spPr>
                      <a:xfrm>
                        <a:off x="0" y="0"/>
                        <a:ext cx="4444684" cy="5058921"/>
                      </a:xfrm>
                      <a:prstGeom prst="rect">
                        <a:avLst/>
                      </a:prstGeom>
                    </pic:spPr>
                  </pic:pic>
                </a:graphicData>
              </a:graphic>
            </wp:inline>
          </w:drawing>
        </w:r>
      </w:ins>
    </w:p>
    <w:p w14:paraId="634B8883" w14:textId="40207FA8" w:rsidR="00575F38" w:rsidRPr="001F4CC2" w:rsidRDefault="000E3C28" w:rsidP="000E3C28">
      <w:pPr>
        <w:pStyle w:val="Legenda"/>
        <w:jc w:val="both"/>
        <w:rPr>
          <w:rFonts w:ascii="Times New Roman" w:hAnsi="Times New Roman"/>
          <w:color w:val="000000" w:themeColor="text1"/>
          <w:sz w:val="24"/>
          <w:rPrChange w:id="2060" w:author="wersja poprawiona" w:date="2023-04-03T01:59:00Z">
            <w:rPr>
              <w:rFonts w:ascii="Times New Roman" w:hAnsi="Times New Roman"/>
              <w:sz w:val="24"/>
            </w:rPr>
          </w:rPrChange>
        </w:rPr>
        <w:pPrChange w:id="2061" w:author="wersja poprawiona" w:date="2023-04-03T01:59:00Z">
          <w:pPr>
            <w:spacing w:before="30" w:line="360" w:lineRule="auto"/>
          </w:pPr>
        </w:pPrChange>
      </w:pPr>
      <w:ins w:id="2062" w:author="wersja poprawiona" w:date="2023-04-03T01:59:00Z">
        <w:r w:rsidRPr="001F4CC2">
          <w:rPr>
            <w:color w:val="000000" w:themeColor="text1"/>
          </w:rPr>
          <w:t xml:space="preserve">Rys. </w:t>
        </w:r>
        <w:r w:rsidR="003372DB" w:rsidRPr="001F4CC2">
          <w:rPr>
            <w:color w:val="000000" w:themeColor="text1"/>
          </w:rPr>
          <w:t>5.</w:t>
        </w:r>
        <w:r w:rsidR="0012149D" w:rsidRPr="001F4CC2">
          <w:rPr>
            <w:color w:val="000000" w:themeColor="text1"/>
          </w:rPr>
          <w:t>36</w:t>
        </w:r>
        <w:r w:rsidR="003372DB" w:rsidRPr="001F4CC2">
          <w:rPr>
            <w:color w:val="000000" w:themeColor="text1"/>
          </w:rPr>
          <w:t>.</w:t>
        </w:r>
      </w:ins>
    </w:p>
    <w:p w14:paraId="589130C3" w14:textId="7BDF3DF4" w:rsidR="00963DA5" w:rsidRPr="001F4CC2" w:rsidRDefault="00963DA5" w:rsidP="0083267E">
      <w:pPr>
        <w:pStyle w:val="Nagwek3"/>
      </w:pPr>
      <w:bookmarkStart w:id="2063" w:name="_Toc128879308"/>
      <w:r w:rsidRPr="001F4CC2">
        <w:t>5.3.</w:t>
      </w:r>
      <w:r w:rsidR="002C403E" w:rsidRPr="001F4CC2">
        <w:t>5</w:t>
      </w:r>
      <w:r w:rsidR="00DE6E26" w:rsidRPr="001F4CC2">
        <w:t>.</w:t>
      </w:r>
      <w:r w:rsidRPr="001F4CC2">
        <w:t xml:space="preserve"> Interfejs rysujący wykresy</w:t>
      </w:r>
      <w:bookmarkEnd w:id="2063"/>
    </w:p>
    <w:p w14:paraId="7E20AF11" w14:textId="0215E0FC" w:rsidR="00EF27AC" w:rsidRPr="001F4CC2" w:rsidRDefault="005172E7" w:rsidP="008D30BC">
      <w:pPr>
        <w:spacing w:before="30" w:line="360" w:lineRule="auto"/>
        <w:jc w:val="both"/>
        <w:rPr>
          <w:rFonts w:ascii="Times New Roman" w:hAnsi="Times New Roman"/>
          <w:color w:val="000000" w:themeColor="text1"/>
          <w:sz w:val="24"/>
          <w:rPrChange w:id="2064"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2065"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2066" w:author="wersja poprawiona" w:date="2023-04-03T01:59:00Z">
            <w:rPr>
              <w:rFonts w:ascii="Times New Roman" w:hAnsi="Times New Roman"/>
              <w:sz w:val="24"/>
            </w:rPr>
          </w:rPrChange>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sidRPr="001F4CC2">
        <w:rPr>
          <w:rFonts w:ascii="Times New Roman" w:hAnsi="Times New Roman"/>
          <w:color w:val="000000" w:themeColor="text1"/>
          <w:sz w:val="24"/>
          <w:rPrChange w:id="2067" w:author="wersja poprawiona" w:date="2023-04-03T01:59:00Z">
            <w:rPr>
              <w:rFonts w:ascii="Times New Roman" w:hAnsi="Times New Roman"/>
              <w:sz w:val="24"/>
            </w:rPr>
          </w:rPrChange>
        </w:rPr>
        <w:t>itp. [9]</w:t>
      </w:r>
      <w:r w:rsidRPr="001F4CC2">
        <w:rPr>
          <w:rFonts w:ascii="Times New Roman" w:hAnsi="Times New Roman"/>
          <w:color w:val="000000" w:themeColor="text1"/>
          <w:sz w:val="24"/>
          <w:rPrChange w:id="2068" w:author="wersja poprawiona" w:date="2023-04-03T01:59:00Z">
            <w:rPr>
              <w:rFonts w:ascii="Times New Roman" w:hAnsi="Times New Roman"/>
              <w:sz w:val="24"/>
            </w:rPr>
          </w:rPrChange>
        </w:rPr>
        <w:t>.</w:t>
      </w:r>
    </w:p>
    <w:p w14:paraId="51AC9699" w14:textId="00FA4E96" w:rsidR="005172E7" w:rsidRPr="001F4CC2" w:rsidRDefault="005172E7" w:rsidP="008D30BC">
      <w:pPr>
        <w:spacing w:before="30" w:line="360" w:lineRule="auto"/>
        <w:jc w:val="both"/>
        <w:rPr>
          <w:rFonts w:ascii="Times New Roman" w:hAnsi="Times New Roman"/>
          <w:color w:val="000000" w:themeColor="text1"/>
          <w:sz w:val="24"/>
          <w:rPrChange w:id="206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070" w:author="wersja poprawiona" w:date="2023-04-03T01:59:00Z">
            <w:rPr>
              <w:rFonts w:ascii="Times New Roman" w:hAnsi="Times New Roman"/>
              <w:sz w:val="24"/>
            </w:rPr>
          </w:rPrChange>
        </w:rPr>
        <w:tab/>
        <w:t>Plotly oferuje interaktywność, która pozwala użytkownikom na manipulowanie wykresami, w taki sposób jak zmiana skali osi, powiększanie lub pomniejszanie wykresu, wybieranie i porównywanie danych.</w:t>
      </w:r>
    </w:p>
    <w:p w14:paraId="1774771F" w14:textId="5A79F10E" w:rsidR="005412D9" w:rsidRPr="001F4CC2" w:rsidRDefault="005172E7" w:rsidP="008D30BC">
      <w:pPr>
        <w:spacing w:before="30" w:line="360" w:lineRule="auto"/>
        <w:jc w:val="both"/>
        <w:rPr>
          <w:ins w:id="2071" w:author="wersja poprawiona" w:date="2023-04-03T01:59:00Z"/>
          <w:rFonts w:ascii="Times New Roman" w:hAnsi="Times New Roman" w:cs="Times New Roman"/>
          <w:color w:val="000000" w:themeColor="text1"/>
          <w:sz w:val="24"/>
          <w:szCs w:val="24"/>
        </w:rPr>
      </w:pPr>
      <w:del w:id="2072" w:author="wersja poprawiona" w:date="2023-04-03T01:59:00Z">
        <w:r>
          <w:rPr>
            <w:rFonts w:ascii="Times New Roman" w:hAnsi="Times New Roman" w:cs="Times New Roman"/>
            <w:sz w:val="24"/>
            <w:szCs w:val="24"/>
          </w:rPr>
          <w:lastRenderedPageBreak/>
          <w:tab/>
          <w:delText>Dane do wykresów</w:delText>
        </w:r>
      </w:del>
      <w:ins w:id="2073" w:author="wersja poprawiona" w:date="2023-04-03T01:59:00Z">
        <w:r w:rsidRPr="001F4CC2">
          <w:rPr>
            <w:rFonts w:ascii="Times New Roman" w:hAnsi="Times New Roman" w:cs="Times New Roman"/>
            <w:color w:val="000000" w:themeColor="text1"/>
            <w:sz w:val="24"/>
            <w:szCs w:val="24"/>
          </w:rPr>
          <w:tab/>
        </w:r>
        <w:r w:rsidR="005412D9" w:rsidRPr="001F4CC2">
          <w:rPr>
            <w:rFonts w:ascii="Times New Roman" w:hAnsi="Times New Roman" w:cs="Times New Roman"/>
            <w:color w:val="000000" w:themeColor="text1"/>
            <w:sz w:val="24"/>
            <w:szCs w:val="24"/>
          </w:rPr>
          <w:t>Wykresy</w:t>
        </w:r>
      </w:ins>
      <w:r w:rsidRPr="001F4CC2">
        <w:rPr>
          <w:rFonts w:ascii="Times New Roman" w:hAnsi="Times New Roman"/>
          <w:color w:val="000000" w:themeColor="text1"/>
          <w:sz w:val="24"/>
          <w:rPrChange w:id="2074" w:author="wersja poprawiona" w:date="2023-04-03T01:59:00Z">
            <w:rPr>
              <w:rFonts w:ascii="Times New Roman" w:hAnsi="Times New Roman"/>
              <w:sz w:val="24"/>
            </w:rPr>
          </w:rPrChange>
        </w:rPr>
        <w:t xml:space="preserve"> przygotowywane są w części serwerowej. Odpowiada za to klasa </w:t>
      </w:r>
      <w:r w:rsidRPr="001F4CC2">
        <w:rPr>
          <w:rFonts w:ascii="Times New Roman" w:hAnsi="Times New Roman"/>
          <w:i/>
          <w:color w:val="000000" w:themeColor="text1"/>
          <w:sz w:val="24"/>
          <w:rPrChange w:id="2075" w:author="wersja poprawiona" w:date="2023-04-03T01:59:00Z">
            <w:rPr>
              <w:rFonts w:ascii="Times New Roman" w:hAnsi="Times New Roman"/>
              <w:i/>
              <w:sz w:val="24"/>
            </w:rPr>
          </w:rPrChange>
        </w:rPr>
        <w:t>DataPlotter</w:t>
      </w:r>
      <w:r w:rsidR="007531E6" w:rsidRPr="001F4CC2">
        <w:rPr>
          <w:rFonts w:ascii="Times New Roman" w:hAnsi="Times New Roman"/>
          <w:i/>
          <w:color w:val="000000" w:themeColor="text1"/>
          <w:sz w:val="24"/>
          <w:rPrChange w:id="2076" w:author="wersja poprawiona" w:date="2023-04-03T01:59:00Z">
            <w:rPr>
              <w:rFonts w:ascii="Times New Roman" w:hAnsi="Times New Roman"/>
              <w:i/>
              <w:sz w:val="24"/>
            </w:rPr>
          </w:rPrChange>
        </w:rPr>
        <w:t xml:space="preserve"> </w:t>
      </w:r>
      <w:r w:rsidR="007531E6" w:rsidRPr="001F4CC2">
        <w:rPr>
          <w:rFonts w:ascii="Times New Roman" w:hAnsi="Times New Roman"/>
          <w:color w:val="000000" w:themeColor="text1"/>
          <w:sz w:val="24"/>
          <w:rPrChange w:id="2077" w:author="wersja poprawiona" w:date="2023-04-03T01:59:00Z">
            <w:rPr>
              <w:rFonts w:ascii="Times New Roman" w:hAnsi="Times New Roman"/>
              <w:sz w:val="24"/>
            </w:rPr>
          </w:rPrChange>
        </w:rPr>
        <w:t>(</w:t>
      </w:r>
      <w:ins w:id="2078" w:author="wersja poprawiona" w:date="2023-04-03T01:59:00Z">
        <w:r w:rsidR="003372DB" w:rsidRPr="001F4CC2">
          <w:rPr>
            <w:rFonts w:ascii="Times New Roman" w:hAnsi="Times New Roman" w:cs="Times New Roman"/>
            <w:color w:val="000000" w:themeColor="text1"/>
            <w:sz w:val="24"/>
            <w:szCs w:val="24"/>
          </w:rPr>
          <w:t>listing</w:t>
        </w:r>
        <w:r w:rsidR="007531E6" w:rsidRPr="001F4CC2">
          <w:rPr>
            <w:rFonts w:ascii="Times New Roman" w:hAnsi="Times New Roman" w:cs="Times New Roman"/>
            <w:color w:val="000000" w:themeColor="text1"/>
            <w:sz w:val="24"/>
            <w:szCs w:val="24"/>
          </w:rPr>
          <w:t xml:space="preserve">. </w:t>
        </w:r>
        <w:r w:rsidR="0012149D" w:rsidRPr="001F4CC2">
          <w:rPr>
            <w:rFonts w:ascii="Times New Roman" w:hAnsi="Times New Roman" w:cs="Times New Roman"/>
            <w:color w:val="000000" w:themeColor="text1"/>
            <w:sz w:val="24"/>
            <w:szCs w:val="24"/>
          </w:rPr>
          <w:t>22</w:t>
        </w:r>
        <w:r w:rsidR="007531E6"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w:t>
        </w:r>
        <w:r w:rsidR="005412D9" w:rsidRPr="001F4CC2">
          <w:rPr>
            <w:rFonts w:ascii="Times New Roman" w:hAnsi="Times New Roman" w:cs="Times New Roman"/>
            <w:color w:val="000000" w:themeColor="text1"/>
            <w:sz w:val="24"/>
            <w:szCs w:val="24"/>
          </w:rPr>
          <w:t xml:space="preserve"> Jej zadaniem jest przekonwertowanie danych z odpowiedniego pliku CSV do formatu wymaganego</w:t>
        </w:r>
      </w:ins>
      <w:moveFromRangeStart w:id="2079" w:author="wersja poprawiona" w:date="2023-04-03T01:59:00Z" w:name="move131379573"/>
      <w:moveFrom w:id="2080" w:author="wersja poprawiona" w:date="2023-04-03T01:59:00Z">
        <w:r w:rsidR="008A2758" w:rsidRPr="001F4CC2">
          <w:rPr>
            <w:color w:val="000000" w:themeColor="text1"/>
            <w:rPrChange w:id="2081" w:author="wersja poprawiona" w:date="2023-04-03T01:59:00Z">
              <w:rPr>
                <w:rFonts w:ascii="Times New Roman" w:hAnsi="Times New Roman"/>
                <w:i/>
                <w:sz w:val="24"/>
              </w:rPr>
            </w:rPrChange>
          </w:rPr>
          <w:t xml:space="preserve">Rys. </w:t>
        </w:r>
      </w:moveFrom>
      <w:moveFromRangeEnd w:id="2079"/>
      <w:del w:id="2082" w:author="wersja poprawiona" w:date="2023-04-03T01:59:00Z">
        <w:r w:rsidR="007531E6">
          <w:rPr>
            <w:rFonts w:ascii="Times New Roman" w:hAnsi="Times New Roman" w:cs="Times New Roman"/>
            <w:i/>
            <w:iCs/>
            <w:sz w:val="24"/>
            <w:szCs w:val="24"/>
          </w:rPr>
          <w:delText>5.3.</w:delText>
        </w:r>
        <w:r w:rsidR="003D312A">
          <w:rPr>
            <w:rFonts w:ascii="Times New Roman" w:hAnsi="Times New Roman" w:cs="Times New Roman"/>
            <w:i/>
            <w:iCs/>
            <w:sz w:val="24"/>
            <w:szCs w:val="24"/>
          </w:rPr>
          <w:delText>5</w:delText>
        </w:r>
        <w:r w:rsidR="007531E6">
          <w:rPr>
            <w:rFonts w:ascii="Times New Roman" w:hAnsi="Times New Roman" w:cs="Times New Roman"/>
            <w:i/>
            <w:iCs/>
            <w:sz w:val="24"/>
            <w:szCs w:val="24"/>
          </w:rPr>
          <w:delText>.</w:delText>
        </w:r>
        <w:r w:rsidR="003D312A">
          <w:rPr>
            <w:rFonts w:ascii="Times New Roman" w:hAnsi="Times New Roman" w:cs="Times New Roman"/>
            <w:i/>
            <w:iCs/>
            <w:sz w:val="24"/>
            <w:szCs w:val="24"/>
          </w:rPr>
          <w:delText>1</w:delText>
        </w:r>
        <w:r w:rsidR="007531E6">
          <w:rPr>
            <w:rFonts w:ascii="Times New Roman" w:hAnsi="Times New Roman" w:cs="Times New Roman"/>
            <w:i/>
            <w:iCs/>
            <w:sz w:val="24"/>
            <w:szCs w:val="24"/>
          </w:rPr>
          <w:delText>.</w:delText>
        </w:r>
        <w:r w:rsidR="007531E6">
          <w:rPr>
            <w:rFonts w:ascii="Times New Roman" w:hAnsi="Times New Roman" w:cs="Times New Roman"/>
            <w:sz w:val="24"/>
            <w:szCs w:val="24"/>
          </w:rPr>
          <w:delText>)</w:delText>
        </w:r>
        <w:r>
          <w:rPr>
            <w:rFonts w:ascii="Times New Roman" w:hAnsi="Times New Roman" w:cs="Times New Roman"/>
            <w:sz w:val="24"/>
            <w:szCs w:val="24"/>
          </w:rPr>
          <w:delText>. Trafiają one później do interfejsu</w:delText>
        </w:r>
        <w:r w:rsidR="003D312A">
          <w:rPr>
            <w:rFonts w:ascii="Times New Roman" w:hAnsi="Times New Roman" w:cs="Times New Roman"/>
            <w:sz w:val="24"/>
            <w:szCs w:val="24"/>
          </w:rPr>
          <w:delText xml:space="preserve"> (</w:delText>
        </w:r>
        <w:r w:rsidR="003D312A">
          <w:rPr>
            <w:rFonts w:ascii="Times New Roman" w:hAnsi="Times New Roman" w:cs="Times New Roman"/>
            <w:i/>
            <w:iCs/>
            <w:sz w:val="24"/>
            <w:szCs w:val="24"/>
          </w:rPr>
          <w:delText>Rys. 5.</w:delText>
        </w:r>
        <w:r w:rsidR="002C403E">
          <w:rPr>
            <w:rFonts w:ascii="Times New Roman" w:hAnsi="Times New Roman" w:cs="Times New Roman"/>
            <w:i/>
            <w:iCs/>
            <w:sz w:val="24"/>
            <w:szCs w:val="24"/>
          </w:rPr>
          <w:delText>3.</w:delText>
        </w:r>
        <w:r w:rsidR="003D312A">
          <w:rPr>
            <w:rFonts w:ascii="Times New Roman" w:hAnsi="Times New Roman" w:cs="Times New Roman"/>
            <w:i/>
            <w:iCs/>
            <w:sz w:val="24"/>
            <w:szCs w:val="24"/>
          </w:rPr>
          <w:delText>5.3.</w:delText>
        </w:r>
        <w:r w:rsidR="003D312A">
          <w:rPr>
            <w:rFonts w:ascii="Times New Roman" w:hAnsi="Times New Roman" w:cs="Times New Roman"/>
            <w:sz w:val="24"/>
            <w:szCs w:val="24"/>
          </w:rPr>
          <w:delText>)</w:delText>
        </w:r>
      </w:del>
      <w:r w:rsidR="005412D9" w:rsidRPr="001F4CC2">
        <w:rPr>
          <w:rFonts w:ascii="Times New Roman" w:hAnsi="Times New Roman"/>
          <w:color w:val="000000" w:themeColor="text1"/>
          <w:sz w:val="24"/>
          <w:rPrChange w:id="2083" w:author="wersja poprawiona" w:date="2023-04-03T01:59:00Z">
            <w:rPr>
              <w:rFonts w:ascii="Times New Roman" w:hAnsi="Times New Roman"/>
              <w:sz w:val="24"/>
            </w:rPr>
          </w:rPrChange>
        </w:rPr>
        <w:t xml:space="preserve"> przez </w:t>
      </w:r>
      <w:del w:id="2084" w:author="wersja poprawiona" w:date="2023-04-03T01:59:00Z">
        <w:r>
          <w:rPr>
            <w:rFonts w:ascii="Times New Roman" w:hAnsi="Times New Roman" w:cs="Times New Roman"/>
            <w:sz w:val="24"/>
            <w:szCs w:val="24"/>
          </w:rPr>
          <w:delText>renderowany plik</w:delText>
        </w:r>
      </w:del>
      <w:ins w:id="2085" w:author="wersja poprawiona" w:date="2023-04-03T01:59:00Z">
        <w:r w:rsidR="005412D9" w:rsidRPr="001F4CC2">
          <w:rPr>
            <w:rFonts w:ascii="Times New Roman" w:hAnsi="Times New Roman" w:cs="Times New Roman"/>
            <w:color w:val="000000" w:themeColor="text1"/>
            <w:sz w:val="24"/>
            <w:szCs w:val="24"/>
          </w:rPr>
          <w:t xml:space="preserve">Plotly. </w:t>
        </w:r>
        <w:r w:rsidRPr="001F4CC2">
          <w:rPr>
            <w:rFonts w:ascii="Times New Roman" w:hAnsi="Times New Roman" w:cs="Times New Roman"/>
            <w:color w:val="000000" w:themeColor="text1"/>
            <w:sz w:val="24"/>
            <w:szCs w:val="24"/>
          </w:rPr>
          <w:t xml:space="preserve"> </w:t>
        </w:r>
      </w:ins>
    </w:p>
    <w:p w14:paraId="1DA58817" w14:textId="13219462" w:rsidR="005172E7" w:rsidRPr="001F4CC2" w:rsidRDefault="009C67BA" w:rsidP="00757DE6">
      <w:pPr>
        <w:spacing w:before="30" w:line="360" w:lineRule="auto"/>
        <w:ind w:firstLine="708"/>
        <w:jc w:val="both"/>
        <w:rPr>
          <w:rFonts w:ascii="Times New Roman" w:hAnsi="Times New Roman"/>
          <w:color w:val="000000" w:themeColor="text1"/>
          <w:sz w:val="24"/>
          <w:rPrChange w:id="2086" w:author="wersja poprawiona" w:date="2023-04-03T01:59:00Z">
            <w:rPr>
              <w:rFonts w:ascii="Times New Roman" w:hAnsi="Times New Roman"/>
              <w:sz w:val="24"/>
            </w:rPr>
          </w:rPrChange>
        </w:rPr>
        <w:pPrChange w:id="2087" w:author="wersja poprawiona" w:date="2023-04-03T01:59:00Z">
          <w:pPr>
            <w:spacing w:before="30" w:line="360" w:lineRule="auto"/>
            <w:jc w:val="both"/>
          </w:pPr>
        </w:pPrChange>
      </w:pPr>
      <w:ins w:id="2088" w:author="wersja poprawiona" w:date="2023-04-03T01:59:00Z">
        <w:r w:rsidRPr="001F4CC2">
          <w:rPr>
            <w:rFonts w:ascii="Times New Roman" w:hAnsi="Times New Roman" w:cs="Times New Roman"/>
            <w:color w:val="000000" w:themeColor="text1"/>
            <w:sz w:val="24"/>
            <w:szCs w:val="24"/>
          </w:rPr>
          <w:t>Przekonwertowane przez DataPlotter dane są odbierane przez część skryptową pliku</w:t>
        </w:r>
      </w:ins>
      <w:r w:rsidRPr="001F4CC2">
        <w:rPr>
          <w:rFonts w:ascii="Times New Roman" w:hAnsi="Times New Roman"/>
          <w:color w:val="000000" w:themeColor="text1"/>
          <w:sz w:val="24"/>
          <w:rPrChange w:id="2089" w:author="wersja poprawiona" w:date="2023-04-03T01:59:00Z">
            <w:rPr>
              <w:rFonts w:ascii="Times New Roman" w:hAnsi="Times New Roman"/>
              <w:sz w:val="24"/>
            </w:rPr>
          </w:rPrChange>
        </w:rPr>
        <w:t xml:space="preserve"> HTML (</w:t>
      </w:r>
      <w:del w:id="2090" w:author="wersja poprawiona" w:date="2023-04-03T01:59:00Z">
        <w:r w:rsidR="003D312A">
          <w:rPr>
            <w:rFonts w:ascii="Times New Roman" w:hAnsi="Times New Roman" w:cs="Times New Roman"/>
            <w:i/>
            <w:iCs/>
            <w:sz w:val="24"/>
            <w:szCs w:val="24"/>
          </w:rPr>
          <w:delText>Rys. 5.</w:delText>
        </w:r>
        <w:r w:rsidR="002C403E">
          <w:rPr>
            <w:rFonts w:ascii="Times New Roman" w:hAnsi="Times New Roman" w:cs="Times New Roman"/>
            <w:i/>
            <w:iCs/>
            <w:sz w:val="24"/>
            <w:szCs w:val="24"/>
          </w:rPr>
          <w:delText>3</w:delText>
        </w:r>
        <w:r w:rsidR="003D312A">
          <w:rPr>
            <w:rFonts w:ascii="Times New Roman" w:hAnsi="Times New Roman" w:cs="Times New Roman"/>
            <w:i/>
            <w:iCs/>
            <w:sz w:val="24"/>
            <w:szCs w:val="24"/>
          </w:rPr>
          <w:delText>.5.2</w:delText>
        </w:r>
        <w:r w:rsidR="003D312A">
          <w:rPr>
            <w:rFonts w:ascii="Times New Roman" w:hAnsi="Times New Roman" w:cs="Times New Roman"/>
            <w:sz w:val="24"/>
            <w:szCs w:val="24"/>
          </w:rPr>
          <w:delText>)</w:delText>
        </w:r>
        <w:r w:rsidR="005172E7">
          <w:rPr>
            <w:rFonts w:ascii="Times New Roman" w:hAnsi="Times New Roman" w:cs="Times New Roman"/>
            <w:sz w:val="24"/>
            <w:szCs w:val="24"/>
          </w:rPr>
          <w:delText>.</w:delText>
        </w:r>
      </w:del>
      <w:ins w:id="2091" w:author="wersja poprawiona" w:date="2023-04-03T01:59:00Z">
        <w:r w:rsidR="003372DB" w:rsidRPr="001F4CC2">
          <w:rPr>
            <w:rFonts w:ascii="Times New Roman" w:hAnsi="Times New Roman" w:cs="Times New Roman"/>
            <w:color w:val="000000" w:themeColor="text1"/>
            <w:sz w:val="24"/>
            <w:szCs w:val="24"/>
          </w:rPr>
          <w:t xml:space="preserve">listing </w:t>
        </w:r>
        <w:r w:rsidR="0012149D" w:rsidRPr="001F4CC2">
          <w:rPr>
            <w:rFonts w:ascii="Times New Roman" w:hAnsi="Times New Roman" w:cs="Times New Roman"/>
            <w:color w:val="000000" w:themeColor="text1"/>
            <w:sz w:val="24"/>
            <w:szCs w:val="24"/>
          </w:rPr>
          <w:t>23</w:t>
        </w:r>
        <w:r w:rsidR="003372DB"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 xml:space="preserve">linijki 22-31). Na ich podstawie rysowane są wykresy widoczne na </w:t>
        </w:r>
        <w:r w:rsidR="003372DB" w:rsidRPr="001F4CC2">
          <w:rPr>
            <w:rFonts w:ascii="Times New Roman" w:hAnsi="Times New Roman" w:cs="Times New Roman"/>
            <w:color w:val="000000" w:themeColor="text1"/>
            <w:sz w:val="24"/>
            <w:szCs w:val="24"/>
          </w:rPr>
          <w:t>Rys 5.3</w:t>
        </w:r>
        <w:r w:rsidR="009E3149" w:rsidRPr="001F4CC2">
          <w:rPr>
            <w:rFonts w:ascii="Times New Roman" w:hAnsi="Times New Roman" w:cs="Times New Roman"/>
            <w:color w:val="000000" w:themeColor="text1"/>
            <w:sz w:val="24"/>
            <w:szCs w:val="24"/>
          </w:rPr>
          <w:t>7</w:t>
        </w:r>
        <w:r w:rsidR="003372DB" w:rsidRPr="001F4CC2">
          <w:rPr>
            <w:rFonts w:ascii="Times New Roman" w:hAnsi="Times New Roman" w:cs="Times New Roman"/>
            <w:color w:val="000000" w:themeColor="text1"/>
            <w:sz w:val="24"/>
            <w:szCs w:val="24"/>
          </w:rPr>
          <w:t>.</w:t>
        </w:r>
      </w:ins>
    </w:p>
    <w:p w14:paraId="0A463578" w14:textId="77777777" w:rsidR="001E75F8" w:rsidRDefault="005172E7" w:rsidP="00964C97">
      <w:pPr>
        <w:keepNext/>
        <w:spacing w:before="30" w:line="360" w:lineRule="auto"/>
        <w:jc w:val="center"/>
        <w:rPr>
          <w:del w:id="2092" w:author="wersja poprawiona" w:date="2023-04-03T01:59:00Z"/>
        </w:rPr>
      </w:pPr>
      <w:del w:id="2093" w:author="wersja poprawiona" w:date="2023-04-03T01:59:00Z">
        <w:r>
          <w:rPr>
            <w:rFonts w:ascii="Times New Roman" w:hAnsi="Times New Roman" w:cs="Times New Roman"/>
            <w:noProof/>
            <w:sz w:val="24"/>
            <w:szCs w:val="24"/>
          </w:rPr>
          <w:lastRenderedPageBreak/>
          <w:drawing>
            <wp:inline distT="0" distB="0" distL="0" distR="0" wp14:anchorId="727E6A95" wp14:editId="76CBC5EB">
              <wp:extent cx="5759450" cy="6186805"/>
              <wp:effectExtent l="0" t="0" r="0" b="444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del>
    </w:p>
    <w:p w14:paraId="542DADDE" w14:textId="427DE31B" w:rsidR="00716E4F" w:rsidRPr="001F4CC2" w:rsidRDefault="001E75F8" w:rsidP="0012149D">
      <w:pPr>
        <w:pStyle w:val="Legenda"/>
        <w:keepNext/>
        <w:rPr>
          <w:color w:val="000000" w:themeColor="text1"/>
          <w:rPrChange w:id="2094" w:author="wersja poprawiona" w:date="2023-04-03T01:59:00Z">
            <w:rPr>
              <w:rFonts w:ascii="Times New Roman" w:hAnsi="Times New Roman"/>
              <w:sz w:val="24"/>
            </w:rPr>
          </w:rPrChange>
        </w:rPr>
        <w:pPrChange w:id="2095" w:author="wersja poprawiona" w:date="2023-04-03T01:59:00Z">
          <w:pPr>
            <w:pStyle w:val="Legenda"/>
            <w:jc w:val="center"/>
          </w:pPr>
        </w:pPrChange>
      </w:pPr>
      <w:del w:id="2096" w:author="wersja poprawiona" w:date="2023-04-03T01:59:00Z">
        <w:r>
          <w:delText xml:space="preserve">Rys. </w:delText>
        </w:r>
        <w:r w:rsidR="00964C97">
          <w:delText>5.3.</w:delText>
        </w:r>
        <w:r w:rsidR="002C403E">
          <w:delText>5</w:delText>
        </w:r>
        <w:r w:rsidR="00964C97">
          <w:delText>.1</w:delText>
        </w:r>
      </w:del>
      <w:ins w:id="2097" w:author="wersja poprawiona" w:date="2023-04-03T01:59:00Z">
        <w:r w:rsidR="00716E4F" w:rsidRPr="001F4CC2">
          <w:rPr>
            <w:color w:val="000000" w:themeColor="text1"/>
          </w:rPr>
          <w:t xml:space="preserve">Listing </w:t>
        </w:r>
        <w:r w:rsidR="0012149D" w:rsidRPr="001F4CC2">
          <w:rPr>
            <w:color w:val="000000" w:themeColor="text1"/>
          </w:rPr>
          <w:t>22</w:t>
        </w:r>
      </w:ins>
      <w:r w:rsidR="000E3C28" w:rsidRPr="001F4CC2">
        <w:rPr>
          <w:color w:val="000000" w:themeColor="text1"/>
          <w:rPrChange w:id="2098" w:author="wersja poprawiona" w:date="2023-04-03T01:59:00Z">
            <w:rPr/>
          </w:rPrChange>
        </w:rPr>
        <w:t>.</w:t>
      </w:r>
      <w:r w:rsidR="00716E4F" w:rsidRPr="001F4CC2">
        <w:rPr>
          <w:color w:val="000000" w:themeColor="text1"/>
          <w:rPrChange w:id="2099" w:author="wersja poprawiona" w:date="2023-04-03T01:59:00Z">
            <w:rPr/>
          </w:rPrChange>
        </w:rPr>
        <w:t xml:space="preserve"> Klasa DataPlotter</w:t>
      </w:r>
    </w:p>
    <w:p w14:paraId="0274C8E1" w14:textId="77777777" w:rsidR="001E75F8" w:rsidRDefault="005172E7" w:rsidP="00964C97">
      <w:pPr>
        <w:keepNext/>
        <w:spacing w:before="30" w:line="360" w:lineRule="auto"/>
        <w:jc w:val="center"/>
        <w:rPr>
          <w:del w:id="2100" w:author="wersja poprawiona" w:date="2023-04-03T01:59:00Z"/>
        </w:rPr>
      </w:pPr>
      <w:del w:id="2101" w:author="wersja poprawiona" w:date="2023-04-03T01:59:00Z">
        <w:r>
          <w:rPr>
            <w:rFonts w:ascii="Times New Roman" w:hAnsi="Times New Roman" w:cs="Times New Roman"/>
            <w:noProof/>
            <w:sz w:val="24"/>
            <w:szCs w:val="24"/>
          </w:rPr>
          <w:lastRenderedPageBreak/>
          <w:drawing>
            <wp:inline distT="0" distB="0" distL="0" distR="0" wp14:anchorId="396416BA" wp14:editId="4FC8C02D">
              <wp:extent cx="5759450" cy="5059045"/>
              <wp:effectExtent l="0" t="0" r="0" b="825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del>
    </w:p>
    <w:p w14:paraId="77740559" w14:textId="554B00A1" w:rsidR="00716E4F" w:rsidRPr="001F4CC2" w:rsidRDefault="001E75F8" w:rsidP="00716E4F">
      <w:pPr>
        <w:keepNext/>
        <w:spacing w:before="30" w:line="360" w:lineRule="auto"/>
        <w:jc w:val="center"/>
        <w:rPr>
          <w:ins w:id="2102" w:author="wersja poprawiona" w:date="2023-04-03T01:59:00Z"/>
          <w:color w:val="000000" w:themeColor="text1"/>
        </w:rPr>
      </w:pPr>
      <w:del w:id="2103" w:author="wersja poprawiona" w:date="2023-04-03T01:59:00Z">
        <w:r>
          <w:lastRenderedPageBreak/>
          <w:delText xml:space="preserve">Rys. </w:delText>
        </w:r>
        <w:r w:rsidR="00964C97">
          <w:delText>5.3.</w:delText>
        </w:r>
        <w:r w:rsidR="002C403E">
          <w:delText>5</w:delText>
        </w:r>
        <w:r w:rsidR="00964C97">
          <w:delText>.2</w:delText>
        </w:r>
      </w:del>
      <w:ins w:id="2104" w:author="wersja poprawiona" w:date="2023-04-03T01:59:00Z">
        <w:r w:rsidR="00716E4F" w:rsidRPr="001F4CC2">
          <w:rPr>
            <w:rFonts w:ascii="Times New Roman" w:hAnsi="Times New Roman" w:cs="Times New Roman"/>
            <w:noProof/>
            <w:color w:val="000000" w:themeColor="text1"/>
            <w:sz w:val="24"/>
            <w:szCs w:val="24"/>
          </w:rPr>
          <w:drawing>
            <wp:inline distT="0" distB="0" distL="0" distR="0" wp14:anchorId="38FE1028" wp14:editId="05BEACDF">
              <wp:extent cx="5759450" cy="6186805"/>
              <wp:effectExtent l="0" t="0" r="0" b="4445"/>
              <wp:docPr id="84" name="Obraz 8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 84" descr="Obraz zawierający tekst&#10;&#10;Opis wygenerowany automatyczni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ins>
    </w:p>
    <w:p w14:paraId="1C645375" w14:textId="04C6A828" w:rsidR="00757DE6" w:rsidRPr="001F4CC2" w:rsidRDefault="00757DE6" w:rsidP="00716E4F">
      <w:pPr>
        <w:spacing w:before="30" w:line="360" w:lineRule="auto"/>
        <w:jc w:val="both"/>
        <w:rPr>
          <w:ins w:id="2105" w:author="wersja poprawiona" w:date="2023-04-03T01:59:00Z"/>
          <w:rFonts w:ascii="Times New Roman" w:hAnsi="Times New Roman" w:cs="Times New Roman"/>
          <w:color w:val="000000" w:themeColor="text1"/>
          <w:sz w:val="24"/>
          <w:szCs w:val="24"/>
        </w:rPr>
      </w:pPr>
    </w:p>
    <w:p w14:paraId="3532770B" w14:textId="640FDEDC" w:rsidR="00757DE6" w:rsidRPr="001F4CC2" w:rsidRDefault="00757DE6" w:rsidP="0012149D">
      <w:pPr>
        <w:pStyle w:val="Legenda"/>
        <w:keepNext/>
        <w:rPr>
          <w:color w:val="000000" w:themeColor="text1"/>
          <w:rPrChange w:id="2106" w:author="wersja poprawiona" w:date="2023-04-03T01:59:00Z">
            <w:rPr>
              <w:rFonts w:ascii="Times New Roman" w:hAnsi="Times New Roman"/>
              <w:sz w:val="24"/>
            </w:rPr>
          </w:rPrChange>
        </w:rPr>
        <w:pPrChange w:id="2107" w:author="wersja poprawiona" w:date="2023-04-03T01:59:00Z">
          <w:pPr>
            <w:pStyle w:val="Legenda"/>
            <w:jc w:val="center"/>
          </w:pPr>
        </w:pPrChange>
      </w:pPr>
      <w:ins w:id="2108" w:author="wersja poprawiona" w:date="2023-04-03T01:59:00Z">
        <w:r w:rsidRPr="001F4CC2">
          <w:rPr>
            <w:color w:val="000000" w:themeColor="text1"/>
          </w:rPr>
          <w:t xml:space="preserve">Listing </w:t>
        </w:r>
        <w:r w:rsidR="0012149D" w:rsidRPr="001F4CC2">
          <w:rPr>
            <w:color w:val="000000" w:themeColor="text1"/>
          </w:rPr>
          <w:t>23.</w:t>
        </w:r>
      </w:ins>
      <w:r w:rsidRPr="001F4CC2">
        <w:rPr>
          <w:color w:val="000000" w:themeColor="text1"/>
          <w:rPrChange w:id="2109" w:author="wersja poprawiona" w:date="2023-04-03T01:59:00Z">
            <w:rPr/>
          </w:rPrChange>
        </w:rPr>
        <w:t xml:space="preserve"> HTML odpowiadający za tworzenie wykresów</w:t>
      </w:r>
    </w:p>
    <w:p w14:paraId="638159AF" w14:textId="77777777" w:rsidR="00C65F18" w:rsidRDefault="00C65F18" w:rsidP="00CC75B9">
      <w:pPr>
        <w:spacing w:before="30" w:line="360" w:lineRule="auto"/>
        <w:rPr>
          <w:del w:id="2110" w:author="wersja poprawiona" w:date="2023-04-03T01:59:00Z"/>
          <w:rFonts w:ascii="Times New Roman" w:hAnsi="Times New Roman" w:cs="Times New Roman"/>
          <w:sz w:val="24"/>
          <w:szCs w:val="24"/>
        </w:rPr>
      </w:pPr>
    </w:p>
    <w:p w14:paraId="6C0DAD0C" w14:textId="77777777" w:rsidR="00757DE6" w:rsidRPr="001F4CC2" w:rsidRDefault="00757DE6" w:rsidP="00757DE6">
      <w:pPr>
        <w:keepNext/>
        <w:spacing w:before="30" w:line="360" w:lineRule="auto"/>
        <w:jc w:val="center"/>
        <w:rPr>
          <w:ins w:id="2111" w:author="wersja poprawiona" w:date="2023-04-03T01:59:00Z"/>
          <w:color w:val="000000" w:themeColor="text1"/>
        </w:rPr>
      </w:pPr>
      <w:ins w:id="2112" w:author="wersja poprawiona" w:date="2023-04-03T01:59:00Z">
        <w:r w:rsidRPr="001F4CC2">
          <w:rPr>
            <w:rFonts w:ascii="Times New Roman" w:hAnsi="Times New Roman" w:cs="Times New Roman"/>
            <w:noProof/>
            <w:color w:val="000000" w:themeColor="text1"/>
            <w:sz w:val="24"/>
            <w:szCs w:val="24"/>
          </w:rPr>
          <w:lastRenderedPageBreak/>
          <w:drawing>
            <wp:inline distT="0" distB="0" distL="0" distR="0" wp14:anchorId="63B48D35" wp14:editId="209A212B">
              <wp:extent cx="5759450" cy="5059045"/>
              <wp:effectExtent l="0" t="0" r="0" b="8255"/>
              <wp:docPr id="85" name="Obraz 8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 85" descr="Obraz zawierający tekst&#10;&#10;Opis wygenerowany automatyczni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ins>
    </w:p>
    <w:p w14:paraId="381FC0C1" w14:textId="77777777" w:rsidR="00757DE6" w:rsidRPr="001F4CC2" w:rsidRDefault="00757DE6" w:rsidP="008D30BC">
      <w:pPr>
        <w:spacing w:before="30" w:line="360" w:lineRule="auto"/>
        <w:jc w:val="both"/>
        <w:rPr>
          <w:ins w:id="2113" w:author="wersja poprawiona" w:date="2023-04-03T01:59:00Z"/>
          <w:rFonts w:ascii="Times New Roman" w:hAnsi="Times New Roman" w:cs="Times New Roman"/>
          <w:color w:val="000000" w:themeColor="text1"/>
          <w:sz w:val="24"/>
          <w:szCs w:val="24"/>
        </w:rPr>
      </w:pPr>
    </w:p>
    <w:p w14:paraId="2BEA6226" w14:textId="3E72B2A9" w:rsidR="00716E4F" w:rsidRPr="001F4CC2" w:rsidRDefault="00716E4F" w:rsidP="00716E4F">
      <w:pPr>
        <w:spacing w:before="30" w:line="360" w:lineRule="auto"/>
        <w:ind w:firstLine="708"/>
        <w:jc w:val="both"/>
        <w:rPr>
          <w:ins w:id="2114" w:author="wersja poprawiona" w:date="2023-04-03T01:59:00Z"/>
          <w:rFonts w:ascii="Times New Roman" w:hAnsi="Times New Roman" w:cs="Times New Roman"/>
          <w:color w:val="000000" w:themeColor="text1"/>
          <w:sz w:val="24"/>
          <w:szCs w:val="24"/>
        </w:rPr>
      </w:pPr>
      <w:ins w:id="2115" w:author="wersja poprawiona" w:date="2023-04-03T01:59:00Z">
        <w:r w:rsidRPr="001F4CC2">
          <w:rPr>
            <w:rFonts w:ascii="Times New Roman" w:hAnsi="Times New Roman" w:cs="Times New Roman"/>
            <w:color w:val="000000" w:themeColor="text1"/>
            <w:sz w:val="24"/>
            <w:szCs w:val="24"/>
          </w:rPr>
          <w:t xml:space="preserve">Przedstawiony na Rys </w:t>
        </w:r>
        <w:r w:rsidR="003372DB" w:rsidRPr="001F4CC2">
          <w:rPr>
            <w:rFonts w:ascii="Times New Roman" w:hAnsi="Times New Roman" w:cs="Times New Roman"/>
            <w:color w:val="000000" w:themeColor="text1"/>
            <w:sz w:val="24"/>
            <w:szCs w:val="24"/>
          </w:rPr>
          <w:t>5.</w:t>
        </w:r>
        <w:r w:rsidR="0012149D" w:rsidRPr="001F4CC2">
          <w:rPr>
            <w:rFonts w:ascii="Times New Roman" w:hAnsi="Times New Roman" w:cs="Times New Roman"/>
            <w:color w:val="000000" w:themeColor="text1"/>
            <w:sz w:val="24"/>
            <w:szCs w:val="24"/>
          </w:rPr>
          <w:t>37</w:t>
        </w:r>
        <w:r w:rsidR="003372DB" w:rsidRPr="001F4CC2">
          <w:rPr>
            <w:rFonts w:ascii="Times New Roman" w:hAnsi="Times New Roman" w:cs="Times New Roman"/>
            <w:color w:val="000000" w:themeColor="text1"/>
            <w:sz w:val="24"/>
            <w:szCs w:val="24"/>
          </w:rPr>
          <w:t xml:space="preserve">. </w:t>
        </w:r>
        <w:r w:rsidRPr="001F4CC2">
          <w:rPr>
            <w:rFonts w:ascii="Times New Roman" w:hAnsi="Times New Roman" w:cs="Times New Roman"/>
            <w:color w:val="000000" w:themeColor="text1"/>
            <w:sz w:val="24"/>
            <w:szCs w:val="24"/>
          </w:rPr>
          <w:t>wykres został wygenerowany na podstawie danych zebranych z urządzenia pomiarowego. Można na nim zauważyć niskiej jakości działanie pojemnościowego czujnika wilgotności gleby oraz stabilny pomiar temperatury i wilgotności powietrza.</w:t>
        </w:r>
      </w:ins>
    </w:p>
    <w:p w14:paraId="78F6B77E" w14:textId="1FADB3E3" w:rsidR="00716E4F" w:rsidRPr="001F4CC2" w:rsidRDefault="00716E4F" w:rsidP="00716E4F">
      <w:pPr>
        <w:spacing w:before="30" w:line="360" w:lineRule="auto"/>
        <w:jc w:val="both"/>
        <w:rPr>
          <w:ins w:id="2116" w:author="wersja poprawiona" w:date="2023-04-03T01:59:00Z"/>
          <w:rFonts w:ascii="Times New Roman" w:hAnsi="Times New Roman" w:cs="Times New Roman"/>
          <w:color w:val="000000" w:themeColor="text1"/>
          <w:sz w:val="24"/>
          <w:szCs w:val="24"/>
        </w:rPr>
      </w:pPr>
      <w:ins w:id="2117" w:author="wersja poprawiona" w:date="2023-04-03T01:59:00Z">
        <w:r w:rsidRPr="001F4CC2">
          <w:rPr>
            <w:rFonts w:ascii="Times New Roman" w:hAnsi="Times New Roman" w:cs="Times New Roman"/>
            <w:color w:val="000000" w:themeColor="text1"/>
            <w:sz w:val="24"/>
            <w:szCs w:val="24"/>
          </w:rPr>
          <w:tab/>
          <w:t>Dane wykorzystane do narysowania wykresu zostały zebrane w pomieszczeniu mieszkalnym i pokazują zmiany parametrów mikroklimatu w czasie około 4 godzin. Po 3 godzinach działania urządzenia pomiarowego, zostało ono wyłączone a następnie załączone po dłuższej przerwie, żeby zobaczyć, jak tak długi zanik zasilania wpłynie na jego funkcjonowanie. Nie zostały wykryte jakiekolwiek nieprawidłowości.</w:t>
        </w:r>
      </w:ins>
    </w:p>
    <w:p w14:paraId="0B994B61" w14:textId="77777777" w:rsidR="001E75F8" w:rsidRPr="001F4CC2" w:rsidRDefault="004620CD" w:rsidP="00964C97">
      <w:pPr>
        <w:keepNext/>
        <w:spacing w:before="30" w:line="360" w:lineRule="auto"/>
        <w:jc w:val="center"/>
        <w:rPr>
          <w:color w:val="000000" w:themeColor="text1"/>
          <w:rPrChange w:id="2118" w:author="wersja poprawiona" w:date="2023-04-03T01:59:00Z">
            <w:rPr/>
          </w:rPrChange>
        </w:rPr>
      </w:pPr>
      <w:r w:rsidRPr="001F4CC2">
        <w:rPr>
          <w:rFonts w:ascii="Times New Roman" w:hAnsi="Times New Roman"/>
          <w:color w:val="000000" w:themeColor="text1"/>
          <w:sz w:val="24"/>
          <w:rPrChange w:id="2119" w:author="wersja poprawiona" w:date="2023-04-03T01:59:00Z">
            <w:rPr>
              <w:rFonts w:ascii="Times New Roman" w:hAnsi="Times New Roman"/>
              <w:sz w:val="24"/>
            </w:rPr>
          </w:rPrChange>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8187055"/>
                    </a:xfrm>
                    <a:prstGeom prst="rect">
                      <a:avLst/>
                    </a:prstGeom>
                  </pic:spPr>
                </pic:pic>
              </a:graphicData>
            </a:graphic>
          </wp:inline>
        </w:drawing>
      </w:r>
    </w:p>
    <w:p w14:paraId="5AD8AAF6" w14:textId="4DCE8060" w:rsidR="005172E7" w:rsidRPr="001F4CC2" w:rsidRDefault="001E75F8" w:rsidP="00964C97">
      <w:pPr>
        <w:pStyle w:val="Legenda"/>
        <w:jc w:val="center"/>
        <w:rPr>
          <w:rFonts w:ascii="Times New Roman" w:hAnsi="Times New Roman"/>
          <w:color w:val="000000" w:themeColor="text1"/>
          <w:sz w:val="24"/>
          <w:rPrChange w:id="2120" w:author="wersja poprawiona" w:date="2023-04-03T01:59:00Z">
            <w:rPr>
              <w:rFonts w:ascii="Times New Roman" w:hAnsi="Times New Roman"/>
              <w:sz w:val="24"/>
            </w:rPr>
          </w:rPrChange>
        </w:rPr>
      </w:pPr>
      <w:r w:rsidRPr="001F4CC2">
        <w:rPr>
          <w:color w:val="000000" w:themeColor="text1"/>
          <w:rPrChange w:id="2121" w:author="wersja poprawiona" w:date="2023-04-03T01:59:00Z">
            <w:rPr/>
          </w:rPrChange>
        </w:rPr>
        <w:t xml:space="preserve">Rys. </w:t>
      </w:r>
      <w:del w:id="2122" w:author="wersja poprawiona" w:date="2023-04-03T01:59:00Z">
        <w:r w:rsidR="00964C97">
          <w:delText>5.3.</w:delText>
        </w:r>
      </w:del>
      <w:r w:rsidR="00964C97" w:rsidRPr="001F4CC2">
        <w:rPr>
          <w:color w:val="000000" w:themeColor="text1"/>
          <w:rPrChange w:id="2123" w:author="wersja poprawiona" w:date="2023-04-03T01:59:00Z">
            <w:rPr/>
          </w:rPrChange>
        </w:rPr>
        <w:t>5.</w:t>
      </w:r>
      <w:del w:id="2124" w:author="wersja poprawiona" w:date="2023-04-03T01:59:00Z">
        <w:r w:rsidR="00964C97">
          <w:delText>3</w:delText>
        </w:r>
      </w:del>
      <w:ins w:id="2125" w:author="wersja poprawiona" w:date="2023-04-03T01:59:00Z">
        <w:r w:rsidR="00964C97" w:rsidRPr="001F4CC2">
          <w:rPr>
            <w:color w:val="000000" w:themeColor="text1"/>
          </w:rPr>
          <w:t>3</w:t>
        </w:r>
        <w:r w:rsidR="0012149D" w:rsidRPr="001F4CC2">
          <w:rPr>
            <w:color w:val="000000" w:themeColor="text1"/>
          </w:rPr>
          <w:t>7</w:t>
        </w:r>
      </w:ins>
      <w:r w:rsidR="00964C97" w:rsidRPr="001F4CC2">
        <w:rPr>
          <w:color w:val="000000" w:themeColor="text1"/>
          <w:rPrChange w:id="2126" w:author="wersja poprawiona" w:date="2023-04-03T01:59:00Z">
            <w:rPr/>
          </w:rPrChange>
        </w:rPr>
        <w:t>. Interfejs rysujący wykresy</w:t>
      </w:r>
    </w:p>
    <w:p w14:paraId="457A5062" w14:textId="77777777" w:rsidR="00963DA5" w:rsidRPr="001F4CC2" w:rsidRDefault="00963DA5" w:rsidP="00963DA5">
      <w:pPr>
        <w:spacing w:before="30" w:line="360" w:lineRule="auto"/>
        <w:rPr>
          <w:rFonts w:ascii="Times New Roman" w:hAnsi="Times New Roman"/>
          <w:b/>
          <w:color w:val="000000" w:themeColor="text1"/>
          <w:sz w:val="24"/>
          <w:rPrChange w:id="2127" w:author="wersja poprawiona" w:date="2023-04-03T01:59:00Z">
            <w:rPr>
              <w:rFonts w:ascii="Times New Roman" w:hAnsi="Times New Roman"/>
              <w:b/>
              <w:sz w:val="24"/>
            </w:rPr>
          </w:rPrChange>
        </w:rPr>
      </w:pPr>
    </w:p>
    <w:p w14:paraId="13AD1FD0" w14:textId="6E5E021E" w:rsidR="00963DA5" w:rsidRPr="001F4CC2" w:rsidRDefault="00963DA5" w:rsidP="0083267E">
      <w:pPr>
        <w:pStyle w:val="Nagwek3"/>
        <w:rPr>
          <w:sz w:val="24"/>
        </w:rPr>
      </w:pPr>
      <w:bookmarkStart w:id="2128" w:name="_Toc128879309"/>
      <w:r w:rsidRPr="001F4CC2">
        <w:lastRenderedPageBreak/>
        <w:t>5.3.</w:t>
      </w:r>
      <w:r w:rsidR="002C403E" w:rsidRPr="001F4CC2">
        <w:t>6</w:t>
      </w:r>
      <w:r w:rsidRPr="001F4CC2">
        <w:t>. Symulowanie działania z kilkoma czujnikami</w:t>
      </w:r>
      <w:bookmarkEnd w:id="2128"/>
    </w:p>
    <w:p w14:paraId="5255DC20" w14:textId="4BDAA7C2" w:rsidR="001E75F8" w:rsidRPr="001F4CC2" w:rsidRDefault="00963DA5" w:rsidP="008D30BC">
      <w:pPr>
        <w:keepNext/>
        <w:spacing w:before="30" w:line="360" w:lineRule="auto"/>
        <w:ind w:firstLine="708"/>
        <w:jc w:val="both"/>
        <w:rPr>
          <w:rFonts w:ascii="Times New Roman" w:hAnsi="Times New Roman"/>
          <w:color w:val="000000" w:themeColor="text1"/>
          <w:sz w:val="24"/>
          <w:rPrChange w:id="212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130" w:author="wersja poprawiona" w:date="2023-04-03T01:59:00Z">
            <w:rPr>
              <w:rFonts w:ascii="Times New Roman" w:hAnsi="Times New Roman"/>
              <w:sz w:val="24"/>
            </w:rPr>
          </w:rPrChange>
        </w:rPr>
        <w:t xml:space="preserve">Aby zasymulować działanie z </w:t>
      </w:r>
      <w:r w:rsidR="00964C97" w:rsidRPr="001F4CC2">
        <w:rPr>
          <w:rFonts w:ascii="Times New Roman" w:hAnsi="Times New Roman"/>
          <w:color w:val="000000" w:themeColor="text1"/>
          <w:sz w:val="24"/>
          <w:rPrChange w:id="2131" w:author="wersja poprawiona" w:date="2023-04-03T01:59:00Z">
            <w:rPr>
              <w:rFonts w:ascii="Times New Roman" w:hAnsi="Times New Roman"/>
              <w:sz w:val="24"/>
            </w:rPr>
          </w:rPrChange>
        </w:rPr>
        <w:t>kilkoma urządzeniami pomiarowymi</w:t>
      </w:r>
      <w:r w:rsidRPr="001F4CC2">
        <w:rPr>
          <w:rFonts w:ascii="Times New Roman" w:hAnsi="Times New Roman"/>
          <w:color w:val="000000" w:themeColor="text1"/>
          <w:sz w:val="24"/>
          <w:rPrChange w:id="2132" w:author="wersja poprawiona" w:date="2023-04-03T01:59:00Z">
            <w:rPr>
              <w:rFonts w:ascii="Times New Roman" w:hAnsi="Times New Roman"/>
              <w:sz w:val="24"/>
            </w:rPr>
          </w:rPrChange>
        </w:rPr>
        <w:t>, napisany został skrypt</w:t>
      </w:r>
      <w:r w:rsidR="003372DB" w:rsidRPr="001F4CC2">
        <w:rPr>
          <w:rFonts w:ascii="Times New Roman" w:hAnsi="Times New Roman"/>
          <w:color w:val="000000" w:themeColor="text1"/>
          <w:sz w:val="24"/>
          <w:rPrChange w:id="2133" w:author="wersja poprawiona" w:date="2023-04-03T01:59:00Z">
            <w:rPr>
              <w:rFonts w:ascii="Times New Roman" w:hAnsi="Times New Roman"/>
              <w:sz w:val="24"/>
            </w:rPr>
          </w:rPrChange>
        </w:rPr>
        <w:t xml:space="preserve"> </w:t>
      </w:r>
      <w:ins w:id="2134" w:author="wersja poprawiona" w:date="2023-04-03T01:59:00Z">
        <w:r w:rsidR="003372DB" w:rsidRPr="001F4CC2">
          <w:rPr>
            <w:rFonts w:ascii="Times New Roman" w:hAnsi="Times New Roman" w:cs="Times New Roman"/>
            <w:color w:val="000000" w:themeColor="text1"/>
            <w:sz w:val="24"/>
            <w:szCs w:val="24"/>
          </w:rPr>
          <w:t xml:space="preserve">(listing </w:t>
        </w:r>
        <w:r w:rsidR="009E3149" w:rsidRPr="001F4CC2">
          <w:rPr>
            <w:rFonts w:ascii="Times New Roman" w:hAnsi="Times New Roman" w:cs="Times New Roman"/>
            <w:color w:val="000000" w:themeColor="text1"/>
            <w:sz w:val="24"/>
            <w:szCs w:val="24"/>
          </w:rPr>
          <w:t>24</w:t>
        </w:r>
        <w:r w:rsidR="003372DB" w:rsidRPr="001F4CC2">
          <w:rPr>
            <w:rFonts w:ascii="Times New Roman" w:hAnsi="Times New Roman" w:cs="Times New Roman"/>
            <w:color w:val="000000" w:themeColor="text1"/>
            <w:sz w:val="24"/>
            <w:szCs w:val="24"/>
          </w:rPr>
          <w:t>.)</w:t>
        </w:r>
        <w:r w:rsidRPr="001F4CC2">
          <w:rPr>
            <w:rFonts w:ascii="Times New Roman" w:hAnsi="Times New Roman" w:cs="Times New Roman"/>
            <w:color w:val="000000" w:themeColor="text1"/>
            <w:sz w:val="24"/>
            <w:szCs w:val="24"/>
          </w:rPr>
          <w:t xml:space="preserve"> </w:t>
        </w:r>
      </w:ins>
      <w:r w:rsidRPr="001F4CC2">
        <w:rPr>
          <w:rFonts w:ascii="Times New Roman" w:hAnsi="Times New Roman"/>
          <w:color w:val="000000" w:themeColor="text1"/>
          <w:sz w:val="24"/>
          <w:rPrChange w:id="2135" w:author="wersja poprawiona" w:date="2023-04-03T01:59:00Z">
            <w:rPr>
              <w:rFonts w:ascii="Times New Roman" w:hAnsi="Times New Roman"/>
              <w:sz w:val="24"/>
            </w:rPr>
          </w:rPrChange>
        </w:rPr>
        <w:t xml:space="preserve">wysyłający ramki danych dla dowolnej ilości </w:t>
      </w:r>
      <w:r w:rsidR="00964C97" w:rsidRPr="001F4CC2">
        <w:rPr>
          <w:rFonts w:ascii="Times New Roman" w:hAnsi="Times New Roman"/>
          <w:color w:val="000000" w:themeColor="text1"/>
          <w:sz w:val="24"/>
          <w:rPrChange w:id="2136" w:author="wersja poprawiona" w:date="2023-04-03T01:59:00Z">
            <w:rPr>
              <w:rFonts w:ascii="Times New Roman" w:hAnsi="Times New Roman"/>
              <w:sz w:val="24"/>
            </w:rPr>
          </w:rPrChange>
        </w:rPr>
        <w:t>urządzeń pomiarowych</w:t>
      </w:r>
      <w:ins w:id="2137" w:author="wersja poprawiona" w:date="2023-04-03T01:59:00Z">
        <w:r w:rsidR="0043312F" w:rsidRPr="001F4CC2">
          <w:rPr>
            <w:rFonts w:ascii="Times New Roman" w:hAnsi="Times New Roman" w:cs="Times New Roman"/>
            <w:color w:val="000000" w:themeColor="text1"/>
            <w:sz w:val="24"/>
            <w:szCs w:val="24"/>
          </w:rPr>
          <w:t xml:space="preserve"> o dowolnych identyfikatorach</w:t>
        </w:r>
      </w:ins>
      <w:r w:rsidRPr="001F4CC2">
        <w:rPr>
          <w:rFonts w:ascii="Times New Roman" w:hAnsi="Times New Roman"/>
          <w:color w:val="000000" w:themeColor="text1"/>
          <w:sz w:val="24"/>
          <w:rPrChange w:id="2138" w:author="wersja poprawiona" w:date="2023-04-03T01:59:00Z">
            <w:rPr>
              <w:rFonts w:ascii="Times New Roman" w:hAnsi="Times New Roman"/>
              <w:sz w:val="24"/>
            </w:rPr>
          </w:rPrChange>
        </w:rPr>
        <w:t xml:space="preserve">. Pozwoliło to na </w:t>
      </w:r>
      <w:r w:rsidR="007D318C" w:rsidRPr="001F4CC2">
        <w:rPr>
          <w:rFonts w:ascii="Times New Roman" w:hAnsi="Times New Roman"/>
          <w:color w:val="000000" w:themeColor="text1"/>
          <w:sz w:val="24"/>
          <w:rPrChange w:id="2139" w:author="wersja poprawiona" w:date="2023-04-03T01:59:00Z">
            <w:rPr>
              <w:rFonts w:ascii="Times New Roman" w:hAnsi="Times New Roman"/>
              <w:sz w:val="24"/>
            </w:rPr>
          </w:rPrChange>
        </w:rPr>
        <w:t>zweryfikowanie</w:t>
      </w:r>
      <w:r w:rsidRPr="001F4CC2">
        <w:rPr>
          <w:rFonts w:ascii="Times New Roman" w:hAnsi="Times New Roman"/>
          <w:color w:val="000000" w:themeColor="text1"/>
          <w:sz w:val="24"/>
          <w:rPrChange w:id="2140" w:author="wersja poprawiona" w:date="2023-04-03T01:59:00Z">
            <w:rPr>
              <w:rFonts w:ascii="Times New Roman" w:hAnsi="Times New Roman"/>
              <w:sz w:val="24"/>
            </w:rPr>
          </w:rPrChange>
        </w:rPr>
        <w:t xml:space="preserve"> czy system jest</w:t>
      </w:r>
      <w:r w:rsidR="001E75F8" w:rsidRPr="001F4CC2">
        <w:rPr>
          <w:rFonts w:ascii="Times New Roman" w:hAnsi="Times New Roman"/>
          <w:color w:val="000000" w:themeColor="text1"/>
          <w:sz w:val="24"/>
          <w:rPrChange w:id="2141" w:author="wersja poprawiona" w:date="2023-04-03T01:59:00Z">
            <w:rPr>
              <w:rFonts w:ascii="Times New Roman" w:hAnsi="Times New Roman"/>
              <w:sz w:val="24"/>
            </w:rPr>
          </w:rPrChange>
        </w:rPr>
        <w:t xml:space="preserve"> </w:t>
      </w:r>
      <w:r w:rsidRPr="001F4CC2">
        <w:rPr>
          <w:rFonts w:ascii="Times New Roman" w:hAnsi="Times New Roman"/>
          <w:color w:val="000000" w:themeColor="text1"/>
          <w:sz w:val="24"/>
          <w:rPrChange w:id="2142" w:author="wersja poprawiona" w:date="2023-04-03T01:59:00Z">
            <w:rPr>
              <w:rFonts w:ascii="Times New Roman" w:hAnsi="Times New Roman"/>
              <w:sz w:val="24"/>
            </w:rPr>
          </w:rPrChange>
        </w:rPr>
        <w:t>w stanie zebrać dane, wygenerować interfejs oraz wykresy dla większej ilości urządzeń pomiarowych.</w:t>
      </w:r>
    </w:p>
    <w:p w14:paraId="061FB8AC" w14:textId="77777777" w:rsidR="001E75F8" w:rsidRDefault="00963DA5" w:rsidP="00964C97">
      <w:pPr>
        <w:keepNext/>
        <w:spacing w:before="30" w:line="360" w:lineRule="auto"/>
        <w:ind w:firstLine="708"/>
        <w:jc w:val="center"/>
        <w:rPr>
          <w:del w:id="2143" w:author="wersja poprawiona" w:date="2023-04-03T01:59:00Z"/>
        </w:rPr>
      </w:pPr>
      <w:del w:id="2144" w:author="wersja poprawiona" w:date="2023-04-03T01:59:00Z">
        <w:r>
          <w:rPr>
            <w:rFonts w:ascii="Times New Roman" w:hAnsi="Times New Roman" w:cs="Times New Roman"/>
            <w:noProof/>
            <w:sz w:val="24"/>
            <w:szCs w:val="24"/>
          </w:rPr>
          <w:drawing>
            <wp:inline distT="0" distB="0" distL="0" distR="0" wp14:anchorId="2FC17D77" wp14:editId="2CF6F83A">
              <wp:extent cx="4818490" cy="6162727"/>
              <wp:effectExtent l="0" t="0" r="1270" b="0"/>
              <wp:docPr id="119" name="Obraz 1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 81" descr="Obraz zawierający tekst&#10;&#10;Opis wygenerowany automatyczni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35199" cy="6184098"/>
                      </a:xfrm>
                      <a:prstGeom prst="rect">
                        <a:avLst/>
                      </a:prstGeom>
                      <a:noFill/>
                      <a:ln>
                        <a:noFill/>
                      </a:ln>
                    </pic:spPr>
                  </pic:pic>
                </a:graphicData>
              </a:graphic>
            </wp:inline>
          </w:drawing>
        </w:r>
      </w:del>
    </w:p>
    <w:p w14:paraId="0A10B30F" w14:textId="09FC5124" w:rsidR="004E787C" w:rsidRPr="001F4CC2" w:rsidRDefault="001E75F8" w:rsidP="007648C4">
      <w:pPr>
        <w:pStyle w:val="Legenda"/>
        <w:keepNext/>
        <w:rPr>
          <w:color w:val="000000" w:themeColor="text1"/>
          <w:rPrChange w:id="2145" w:author="wersja poprawiona" w:date="2023-04-03T01:59:00Z">
            <w:rPr/>
          </w:rPrChange>
        </w:rPr>
        <w:pPrChange w:id="2146" w:author="wersja poprawiona" w:date="2023-04-03T01:59:00Z">
          <w:pPr>
            <w:pStyle w:val="Legenda"/>
            <w:jc w:val="center"/>
          </w:pPr>
        </w:pPrChange>
      </w:pPr>
      <w:del w:id="2147" w:author="wersja poprawiona" w:date="2023-04-03T01:59:00Z">
        <w:r>
          <w:delText xml:space="preserve">Rys. </w:delText>
        </w:r>
        <w:r w:rsidR="00964C97">
          <w:delText>5.3.</w:delText>
        </w:r>
        <w:r w:rsidR="002C403E">
          <w:delText>6</w:delText>
        </w:r>
        <w:r w:rsidR="00DE6E26">
          <w:delText>.1</w:delText>
        </w:r>
        <w:r w:rsidR="00964C97">
          <w:delText>.</w:delText>
        </w:r>
      </w:del>
      <w:ins w:id="2148" w:author="wersja poprawiona" w:date="2023-04-03T01:59:00Z">
        <w:r w:rsidR="004E787C" w:rsidRPr="001F4CC2">
          <w:rPr>
            <w:color w:val="000000" w:themeColor="text1"/>
          </w:rPr>
          <w:t xml:space="preserve">Listing </w:t>
        </w:r>
        <w:r w:rsidR="009E3149" w:rsidRPr="001F4CC2">
          <w:rPr>
            <w:color w:val="000000" w:themeColor="text1"/>
          </w:rPr>
          <w:t>24</w:t>
        </w:r>
      </w:ins>
      <w:r w:rsidR="00A21196" w:rsidRPr="001F4CC2">
        <w:rPr>
          <w:color w:val="000000" w:themeColor="text1"/>
          <w:rPrChange w:id="2149" w:author="wersja poprawiona" w:date="2023-04-03T01:59:00Z">
            <w:rPr/>
          </w:rPrChange>
        </w:rPr>
        <w:t xml:space="preserve"> Skrypt symulujący przesyłanie danych z urządzenia pomiarowego</w:t>
      </w:r>
    </w:p>
    <w:p w14:paraId="199D932D" w14:textId="77777777" w:rsidR="008D30BC" w:rsidRDefault="008D30BC">
      <w:pPr>
        <w:rPr>
          <w:del w:id="2150" w:author="wersja poprawiona" w:date="2023-04-03T01:59:00Z"/>
          <w:i/>
          <w:iCs/>
          <w:color w:val="44546A" w:themeColor="text2"/>
          <w:sz w:val="18"/>
          <w:szCs w:val="18"/>
        </w:rPr>
      </w:pPr>
      <w:del w:id="2151" w:author="wersja poprawiona" w:date="2023-04-03T01:59:00Z">
        <w:r>
          <w:br w:type="page"/>
        </w:r>
      </w:del>
    </w:p>
    <w:p w14:paraId="2730A48A" w14:textId="54FEB049" w:rsidR="00716E4F" w:rsidRPr="001F4CC2" w:rsidRDefault="004F3BC2" w:rsidP="004F3BC2">
      <w:pPr>
        <w:keepNext/>
        <w:spacing w:before="30" w:line="360" w:lineRule="auto"/>
        <w:rPr>
          <w:ins w:id="2152" w:author="wersja poprawiona" w:date="2023-04-03T01:59:00Z"/>
          <w:color w:val="000000" w:themeColor="text1"/>
        </w:rPr>
      </w:pPr>
      <w:ins w:id="2153" w:author="wersja poprawiona" w:date="2023-04-03T01:59:00Z">
        <w:r w:rsidRPr="001F4CC2">
          <w:rPr>
            <w:color w:val="000000" w:themeColor="text1"/>
          </w:rPr>
          <w:lastRenderedPageBreak/>
          <w:drawing>
            <wp:inline distT="0" distB="0" distL="0" distR="0" wp14:anchorId="5F5D5442" wp14:editId="0A8168BF">
              <wp:extent cx="4767546" cy="5800725"/>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94"/>
                      <a:stretch>
                        <a:fillRect/>
                      </a:stretch>
                    </pic:blipFill>
                    <pic:spPr>
                      <a:xfrm>
                        <a:off x="0" y="0"/>
                        <a:ext cx="4774066" cy="5808658"/>
                      </a:xfrm>
                      <a:prstGeom prst="rect">
                        <a:avLst/>
                      </a:prstGeom>
                    </pic:spPr>
                  </pic:pic>
                </a:graphicData>
              </a:graphic>
            </wp:inline>
          </w:drawing>
        </w:r>
      </w:ins>
    </w:p>
    <w:p w14:paraId="49BDC73F" w14:textId="77777777" w:rsidR="004F3BC2" w:rsidRPr="001F4CC2" w:rsidRDefault="004F3BC2" w:rsidP="004F3BC2">
      <w:pPr>
        <w:keepNext/>
        <w:spacing w:before="30" w:line="360" w:lineRule="auto"/>
        <w:rPr>
          <w:color w:val="000000" w:themeColor="text1"/>
          <w:rPrChange w:id="2154" w:author="wersja poprawiona" w:date="2023-04-03T01:59:00Z">
            <w:rPr>
              <w:rFonts w:ascii="Times New Roman" w:hAnsi="Times New Roman"/>
              <w:sz w:val="24"/>
            </w:rPr>
          </w:rPrChange>
        </w:rPr>
        <w:pPrChange w:id="2155" w:author="wersja poprawiona" w:date="2023-04-03T01:59:00Z">
          <w:pPr>
            <w:pStyle w:val="Legenda"/>
            <w:jc w:val="center"/>
          </w:pPr>
        </w:pPrChange>
      </w:pPr>
    </w:p>
    <w:p w14:paraId="4603EC31" w14:textId="692C0C16" w:rsidR="00963DA5" w:rsidRPr="001F4CC2" w:rsidRDefault="00963DA5" w:rsidP="008D30BC">
      <w:pPr>
        <w:spacing w:before="30" w:line="360" w:lineRule="auto"/>
        <w:ind w:firstLine="708"/>
        <w:jc w:val="both"/>
        <w:rPr>
          <w:rFonts w:ascii="Times New Roman" w:hAnsi="Times New Roman"/>
          <w:color w:val="000000" w:themeColor="text1"/>
          <w:sz w:val="24"/>
          <w:rPrChange w:id="2156"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157" w:author="wersja poprawiona" w:date="2023-04-03T01:59:00Z">
            <w:rPr>
              <w:rFonts w:ascii="Times New Roman" w:hAnsi="Times New Roman"/>
              <w:sz w:val="24"/>
            </w:rPr>
          </w:rPrChange>
        </w:rPr>
        <w:t>Skrypt symulujący działanie czujników działa na adresie lokalnym komputera (127.0.0.1), aby umożliwić testowanie systemu bez konieczności połączenia z siecią bezprzewodową. Ramka danych wypełniana jest losowymi wartościami dla ID sensora, temperatury i wilgotności powietrza oraz wilgotności gleby. Znaczniki czasu zawierają rzeczywisty czas przesłania ramki danych.</w:t>
      </w:r>
    </w:p>
    <w:p w14:paraId="59D89F6E" w14:textId="427DEFFE" w:rsidR="00716E4F" w:rsidRPr="001F4CC2" w:rsidRDefault="00716E4F" w:rsidP="008D30BC">
      <w:pPr>
        <w:spacing w:before="30" w:line="360" w:lineRule="auto"/>
        <w:ind w:firstLine="708"/>
        <w:jc w:val="both"/>
        <w:rPr>
          <w:ins w:id="2158" w:author="wersja poprawiona" w:date="2023-04-03T01:59:00Z"/>
          <w:rFonts w:ascii="Times New Roman" w:hAnsi="Times New Roman" w:cs="Times New Roman"/>
          <w:color w:val="000000" w:themeColor="text1"/>
          <w:sz w:val="24"/>
          <w:szCs w:val="24"/>
        </w:rPr>
      </w:pPr>
      <w:ins w:id="2159" w:author="wersja poprawiona" w:date="2023-04-03T01:59:00Z">
        <w:r w:rsidRPr="001F4CC2">
          <w:rPr>
            <w:rFonts w:ascii="Times New Roman" w:hAnsi="Times New Roman" w:cs="Times New Roman"/>
            <w:color w:val="000000" w:themeColor="text1"/>
            <w:sz w:val="24"/>
            <w:szCs w:val="24"/>
          </w:rPr>
          <w:t xml:space="preserve">Oprócz symulowania samych czujników, skrypt pozwolił na sprawdzenie, jak system radzi sobie z urządzeniami, których ID nie jest liczbą. W tym celu </w:t>
        </w:r>
        <w:r w:rsidR="004F3BC2" w:rsidRPr="001F4CC2">
          <w:rPr>
            <w:rFonts w:ascii="Times New Roman" w:hAnsi="Times New Roman" w:cs="Times New Roman"/>
            <w:color w:val="000000" w:themeColor="text1"/>
            <w:sz w:val="24"/>
            <w:szCs w:val="24"/>
          </w:rPr>
          <w:t xml:space="preserve">funkcja </w:t>
        </w:r>
        <w:proofErr w:type="spellStart"/>
        <w:r w:rsidR="004F3BC2" w:rsidRPr="001F4CC2">
          <w:rPr>
            <w:rFonts w:ascii="Times New Roman" w:hAnsi="Times New Roman" w:cs="Times New Roman"/>
            <w:color w:val="000000" w:themeColor="text1"/>
            <w:sz w:val="24"/>
            <w:szCs w:val="24"/>
          </w:rPr>
          <w:t>generate_dataframe</w:t>
        </w:r>
        <w:proofErr w:type="spellEnd"/>
        <w:r w:rsidR="004F3BC2" w:rsidRPr="001F4CC2">
          <w:rPr>
            <w:rFonts w:ascii="Times New Roman" w:hAnsi="Times New Roman" w:cs="Times New Roman"/>
            <w:color w:val="000000" w:themeColor="text1"/>
            <w:sz w:val="24"/>
            <w:szCs w:val="24"/>
          </w:rPr>
          <w:t xml:space="preserve"> została wywołana w sposób przedstawiony na listingu</w:t>
        </w:r>
        <w:r w:rsidR="007648C4" w:rsidRPr="001F4CC2">
          <w:rPr>
            <w:rFonts w:ascii="Times New Roman" w:hAnsi="Times New Roman" w:cs="Times New Roman"/>
            <w:color w:val="000000" w:themeColor="text1"/>
            <w:sz w:val="24"/>
            <w:szCs w:val="24"/>
          </w:rPr>
          <w:t xml:space="preserve"> </w:t>
        </w:r>
        <w:r w:rsidR="009E3149" w:rsidRPr="001F4CC2">
          <w:rPr>
            <w:rFonts w:ascii="Times New Roman" w:hAnsi="Times New Roman" w:cs="Times New Roman"/>
            <w:color w:val="000000" w:themeColor="text1"/>
            <w:sz w:val="24"/>
            <w:szCs w:val="24"/>
          </w:rPr>
          <w:t>25</w:t>
        </w:r>
        <w:r w:rsidR="004F3BC2" w:rsidRPr="001F4CC2">
          <w:rPr>
            <w:rFonts w:ascii="Times New Roman" w:hAnsi="Times New Roman" w:cs="Times New Roman"/>
            <w:color w:val="000000" w:themeColor="text1"/>
            <w:sz w:val="24"/>
            <w:szCs w:val="24"/>
          </w:rPr>
          <w:t>. Interfejs</w:t>
        </w:r>
        <w:r w:rsidR="007648C4" w:rsidRPr="001F4CC2">
          <w:rPr>
            <w:rFonts w:ascii="Times New Roman" w:hAnsi="Times New Roman" w:cs="Times New Roman"/>
            <w:color w:val="000000" w:themeColor="text1"/>
            <w:sz w:val="24"/>
            <w:szCs w:val="24"/>
          </w:rPr>
          <w:t xml:space="preserve"> (Rys. 5.3</w:t>
        </w:r>
        <w:r w:rsidR="009E3149" w:rsidRPr="001F4CC2">
          <w:rPr>
            <w:rFonts w:ascii="Times New Roman" w:hAnsi="Times New Roman" w:cs="Times New Roman"/>
            <w:color w:val="000000" w:themeColor="text1"/>
            <w:sz w:val="24"/>
            <w:szCs w:val="24"/>
          </w:rPr>
          <w:t>8</w:t>
        </w:r>
        <w:r w:rsidR="007648C4" w:rsidRPr="001F4CC2">
          <w:rPr>
            <w:rFonts w:ascii="Times New Roman" w:hAnsi="Times New Roman" w:cs="Times New Roman"/>
            <w:color w:val="000000" w:themeColor="text1"/>
            <w:sz w:val="24"/>
            <w:szCs w:val="24"/>
          </w:rPr>
          <w:t>.)</w:t>
        </w:r>
        <w:r w:rsidR="004F3BC2" w:rsidRPr="001F4CC2">
          <w:rPr>
            <w:rFonts w:ascii="Times New Roman" w:hAnsi="Times New Roman" w:cs="Times New Roman"/>
            <w:color w:val="000000" w:themeColor="text1"/>
            <w:sz w:val="24"/>
            <w:szCs w:val="24"/>
          </w:rPr>
          <w:t xml:space="preserve"> został </w:t>
        </w:r>
        <w:r w:rsidR="004F3BC2" w:rsidRPr="001F4CC2">
          <w:rPr>
            <w:rFonts w:ascii="Times New Roman" w:hAnsi="Times New Roman" w:cs="Times New Roman"/>
            <w:color w:val="000000" w:themeColor="text1"/>
            <w:sz w:val="24"/>
            <w:szCs w:val="24"/>
          </w:rPr>
          <w:lastRenderedPageBreak/>
          <w:t>prawidłowo wygenerowany</w:t>
        </w:r>
        <w:r w:rsidR="007648C4" w:rsidRPr="001F4CC2">
          <w:rPr>
            <w:rFonts w:ascii="Times New Roman" w:hAnsi="Times New Roman" w:cs="Times New Roman"/>
            <w:color w:val="000000" w:themeColor="text1"/>
            <w:sz w:val="24"/>
            <w:szCs w:val="24"/>
          </w:rPr>
          <w:t>. Oznacza to, że funkcjonalność</w:t>
        </w:r>
        <w:r w:rsidR="004F3BC2" w:rsidRPr="001F4CC2">
          <w:rPr>
            <w:rFonts w:ascii="Times New Roman" w:hAnsi="Times New Roman" w:cs="Times New Roman"/>
            <w:color w:val="000000" w:themeColor="text1"/>
            <w:sz w:val="24"/>
            <w:szCs w:val="24"/>
          </w:rPr>
          <w:t xml:space="preserve"> pozwala na zastosowanie urządzeń pomiarowych o identyfikatorach, </w:t>
        </w:r>
        <w:r w:rsidR="007648C4" w:rsidRPr="001F4CC2">
          <w:rPr>
            <w:rFonts w:ascii="Times New Roman" w:hAnsi="Times New Roman" w:cs="Times New Roman"/>
            <w:color w:val="000000" w:themeColor="text1"/>
            <w:sz w:val="24"/>
            <w:szCs w:val="24"/>
          </w:rPr>
          <w:t>ułatwiających ich</w:t>
        </w:r>
        <w:r w:rsidR="004F3BC2" w:rsidRPr="001F4CC2">
          <w:rPr>
            <w:rFonts w:ascii="Times New Roman" w:hAnsi="Times New Roman" w:cs="Times New Roman"/>
            <w:color w:val="000000" w:themeColor="text1"/>
            <w:sz w:val="24"/>
            <w:szCs w:val="24"/>
          </w:rPr>
          <w:t xml:space="preserve"> odnalezienie w przestrzeni.</w:t>
        </w:r>
      </w:ins>
    </w:p>
    <w:p w14:paraId="1EE1EAE1" w14:textId="67641624" w:rsidR="004D6DDA" w:rsidRPr="001F4CC2" w:rsidRDefault="004D6DDA" w:rsidP="004D6DDA">
      <w:pPr>
        <w:pStyle w:val="Legenda"/>
        <w:keepNext/>
        <w:jc w:val="both"/>
        <w:rPr>
          <w:ins w:id="2160" w:author="wersja poprawiona" w:date="2023-04-03T01:59:00Z"/>
          <w:color w:val="000000" w:themeColor="text1"/>
        </w:rPr>
      </w:pPr>
      <w:ins w:id="2161" w:author="wersja poprawiona" w:date="2023-04-03T01:59:00Z">
        <w:r w:rsidRPr="001F4CC2">
          <w:rPr>
            <w:color w:val="000000" w:themeColor="text1"/>
          </w:rPr>
          <w:t xml:space="preserve">Listing </w:t>
        </w:r>
        <w:r w:rsidR="009E3149" w:rsidRPr="001F4CC2">
          <w:rPr>
            <w:color w:val="000000" w:themeColor="text1"/>
          </w:rPr>
          <w:t>25</w:t>
        </w:r>
        <w:r w:rsidR="007648C4" w:rsidRPr="001F4CC2">
          <w:rPr>
            <w:color w:val="000000" w:themeColor="text1"/>
          </w:rPr>
          <w:t xml:space="preserve">. Wywołanie funkcji </w:t>
        </w:r>
        <w:proofErr w:type="spellStart"/>
        <w:r w:rsidR="007648C4" w:rsidRPr="001F4CC2">
          <w:rPr>
            <w:color w:val="000000" w:themeColor="text1"/>
          </w:rPr>
          <w:t>get_dataframe</w:t>
        </w:r>
        <w:proofErr w:type="spellEnd"/>
        <w:r w:rsidR="007648C4" w:rsidRPr="001F4CC2">
          <w:rPr>
            <w:color w:val="000000" w:themeColor="text1"/>
          </w:rPr>
          <w:t>.</w:t>
        </w:r>
      </w:ins>
    </w:p>
    <w:p w14:paraId="2193A246" w14:textId="391CF172" w:rsidR="004F3BC2" w:rsidRPr="001F4CC2" w:rsidRDefault="004F3BC2" w:rsidP="004F3BC2">
      <w:pPr>
        <w:spacing w:before="30" w:line="360" w:lineRule="auto"/>
        <w:jc w:val="both"/>
        <w:rPr>
          <w:ins w:id="2162" w:author="wersja poprawiona" w:date="2023-04-03T01:59:00Z"/>
          <w:rFonts w:ascii="Times New Roman" w:hAnsi="Times New Roman" w:cs="Times New Roman"/>
          <w:color w:val="000000" w:themeColor="text1"/>
          <w:sz w:val="24"/>
          <w:szCs w:val="24"/>
        </w:rPr>
      </w:pPr>
      <w:ins w:id="2163" w:author="wersja poprawiona" w:date="2023-04-03T01:59:00Z">
        <w:r w:rsidRPr="001F4CC2">
          <w:rPr>
            <w:rFonts w:ascii="Times New Roman" w:hAnsi="Times New Roman" w:cs="Times New Roman"/>
            <w:color w:val="000000" w:themeColor="text1"/>
            <w:sz w:val="24"/>
            <w:szCs w:val="24"/>
          </w:rPr>
          <w:drawing>
            <wp:inline distT="0" distB="0" distL="0" distR="0" wp14:anchorId="38AF7556" wp14:editId="6EBC8E7D">
              <wp:extent cx="3379999" cy="504825"/>
              <wp:effectExtent l="0" t="0" r="0" b="0"/>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rotWithShape="1">
                      <a:blip r:embed="rId95"/>
                      <a:srcRect b="63160"/>
                      <a:stretch/>
                    </pic:blipFill>
                    <pic:spPr bwMode="auto">
                      <a:xfrm>
                        <a:off x="0" y="0"/>
                        <a:ext cx="3406586" cy="508796"/>
                      </a:xfrm>
                      <a:prstGeom prst="rect">
                        <a:avLst/>
                      </a:prstGeom>
                      <a:ln>
                        <a:noFill/>
                      </a:ln>
                      <a:extLst>
                        <a:ext uri="{53640926-AAD7-44D8-BBD7-CCE9431645EC}">
                          <a14:shadowObscured xmlns:a14="http://schemas.microsoft.com/office/drawing/2010/main"/>
                        </a:ext>
                      </a:extLst>
                    </pic:spPr>
                  </pic:pic>
                </a:graphicData>
              </a:graphic>
            </wp:inline>
          </w:drawing>
        </w:r>
      </w:ins>
    </w:p>
    <w:p w14:paraId="26677237" w14:textId="77777777" w:rsidR="004D6DDA" w:rsidRPr="001F4CC2" w:rsidRDefault="004D6DDA" w:rsidP="004F3BC2">
      <w:pPr>
        <w:spacing w:before="30" w:line="360" w:lineRule="auto"/>
        <w:jc w:val="both"/>
        <w:rPr>
          <w:ins w:id="2164" w:author="wersja poprawiona" w:date="2023-04-03T01:59:00Z"/>
          <w:rFonts w:ascii="Times New Roman" w:hAnsi="Times New Roman" w:cs="Times New Roman"/>
          <w:color w:val="000000" w:themeColor="text1"/>
          <w:sz w:val="24"/>
          <w:szCs w:val="24"/>
        </w:rPr>
      </w:pPr>
    </w:p>
    <w:p w14:paraId="143733E0" w14:textId="77777777" w:rsidR="004D6DDA" w:rsidRPr="001F4CC2" w:rsidRDefault="004D6DDA" w:rsidP="004D6DDA">
      <w:pPr>
        <w:keepNext/>
        <w:spacing w:before="30" w:line="360" w:lineRule="auto"/>
        <w:jc w:val="center"/>
        <w:rPr>
          <w:ins w:id="2165" w:author="wersja poprawiona" w:date="2023-04-03T01:59:00Z"/>
          <w:color w:val="000000" w:themeColor="text1"/>
        </w:rPr>
      </w:pPr>
      <w:ins w:id="2166" w:author="wersja poprawiona" w:date="2023-04-03T01:59:00Z">
        <w:r w:rsidRPr="001F4CC2">
          <w:rPr>
            <w:rFonts w:ascii="Times New Roman" w:hAnsi="Times New Roman" w:cs="Times New Roman"/>
            <w:color w:val="000000" w:themeColor="text1"/>
            <w:sz w:val="24"/>
            <w:szCs w:val="24"/>
          </w:rPr>
          <w:drawing>
            <wp:inline distT="0" distB="0" distL="0" distR="0" wp14:anchorId="7B2DDB15" wp14:editId="08D1BD1D">
              <wp:extent cx="6250771" cy="3409950"/>
              <wp:effectExtent l="0" t="0" r="0" b="0"/>
              <wp:docPr id="39" name="Obraz 39" descr="Obraz zawierający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Strona internetowa&#10;&#10;Opis wygenerowany automatycznie"/>
                      <pic:cNvPicPr/>
                    </pic:nvPicPr>
                    <pic:blipFill>
                      <a:blip r:embed="rId96"/>
                      <a:stretch>
                        <a:fillRect/>
                      </a:stretch>
                    </pic:blipFill>
                    <pic:spPr>
                      <a:xfrm>
                        <a:off x="0" y="0"/>
                        <a:ext cx="6256124" cy="3412870"/>
                      </a:xfrm>
                      <a:prstGeom prst="rect">
                        <a:avLst/>
                      </a:prstGeom>
                    </pic:spPr>
                  </pic:pic>
                </a:graphicData>
              </a:graphic>
            </wp:inline>
          </w:drawing>
        </w:r>
      </w:ins>
    </w:p>
    <w:p w14:paraId="68E39BDC" w14:textId="5C47F425" w:rsidR="004F3BC2" w:rsidRPr="001F4CC2" w:rsidRDefault="004D6DDA" w:rsidP="004D6DDA">
      <w:pPr>
        <w:pStyle w:val="Legenda"/>
        <w:jc w:val="center"/>
        <w:rPr>
          <w:ins w:id="2167" w:author="wersja poprawiona" w:date="2023-04-03T01:59:00Z"/>
          <w:rFonts w:ascii="Times New Roman" w:hAnsi="Times New Roman" w:cs="Times New Roman"/>
          <w:color w:val="000000" w:themeColor="text1"/>
          <w:sz w:val="24"/>
          <w:szCs w:val="24"/>
        </w:rPr>
      </w:pPr>
      <w:ins w:id="2168" w:author="wersja poprawiona" w:date="2023-04-03T01:59:00Z">
        <w:r w:rsidRPr="001F4CC2">
          <w:rPr>
            <w:color w:val="000000" w:themeColor="text1"/>
          </w:rPr>
          <w:t xml:space="preserve">Rys. </w:t>
        </w:r>
        <w:r w:rsidR="007648C4" w:rsidRPr="001F4CC2">
          <w:rPr>
            <w:color w:val="000000" w:themeColor="text1"/>
          </w:rPr>
          <w:t>5.3</w:t>
        </w:r>
        <w:r w:rsidR="009E3149" w:rsidRPr="001F4CC2">
          <w:rPr>
            <w:color w:val="000000" w:themeColor="text1"/>
          </w:rPr>
          <w:t>8</w:t>
        </w:r>
        <w:r w:rsidR="007648C4" w:rsidRPr="001F4CC2">
          <w:rPr>
            <w:color w:val="000000" w:themeColor="text1"/>
          </w:rPr>
          <w:t>. Interfejs wygenerowany na podstawie symulowanych urządzeń pomiarowych</w:t>
        </w:r>
      </w:ins>
    </w:p>
    <w:p w14:paraId="5DCE257B" w14:textId="77777777" w:rsidR="00716E4F" w:rsidRPr="001F4CC2" w:rsidRDefault="00716E4F">
      <w:pPr>
        <w:rPr>
          <w:rFonts w:ascii="Times New Roman" w:hAnsi="Times New Roman"/>
          <w:b/>
          <w:color w:val="000000" w:themeColor="text1"/>
          <w:sz w:val="28"/>
          <w:rPrChange w:id="2169" w:author="wersja poprawiona" w:date="2023-04-03T01:59:00Z">
            <w:rPr>
              <w:rFonts w:ascii="Times New Roman" w:hAnsi="Times New Roman"/>
              <w:sz w:val="24"/>
            </w:rPr>
          </w:rPrChange>
        </w:rPr>
        <w:pPrChange w:id="2170" w:author="wersja poprawiona" w:date="2023-04-03T01:59:00Z">
          <w:pPr>
            <w:spacing w:before="30" w:line="360" w:lineRule="auto"/>
          </w:pPr>
        </w:pPrChange>
      </w:pPr>
      <w:bookmarkStart w:id="2171" w:name="_Toc128879310"/>
      <w:ins w:id="2172" w:author="wersja poprawiona" w:date="2023-04-03T01:59:00Z">
        <w:r w:rsidRPr="001F4CC2">
          <w:rPr>
            <w:color w:val="000000" w:themeColor="text1"/>
          </w:rPr>
          <w:br w:type="page"/>
        </w:r>
      </w:ins>
    </w:p>
    <w:p w14:paraId="176048E9" w14:textId="1D6599E8" w:rsidR="004620CD" w:rsidRPr="001F4CC2" w:rsidRDefault="00963DA5" w:rsidP="0083267E">
      <w:pPr>
        <w:pStyle w:val="Nagwek1"/>
      </w:pPr>
      <w:r w:rsidRPr="001F4CC2">
        <w:lastRenderedPageBreak/>
        <w:t>6. Podsumowanie i wniosk</w:t>
      </w:r>
      <w:r w:rsidR="00E20F04" w:rsidRPr="001F4CC2">
        <w:t>i</w:t>
      </w:r>
      <w:bookmarkEnd w:id="2171"/>
    </w:p>
    <w:p w14:paraId="21EA66B8" w14:textId="51C6F1A8" w:rsidR="004620CD" w:rsidRPr="001F4CC2" w:rsidRDefault="004620CD" w:rsidP="008D30BC">
      <w:pPr>
        <w:spacing w:before="30" w:line="360" w:lineRule="auto"/>
        <w:jc w:val="both"/>
        <w:rPr>
          <w:rFonts w:ascii="Times New Roman" w:hAnsi="Times New Roman"/>
          <w:color w:val="000000" w:themeColor="text1"/>
          <w:sz w:val="24"/>
          <w:rPrChange w:id="2173" w:author="wersja poprawiona" w:date="2023-04-03T01:59:00Z">
            <w:rPr>
              <w:rFonts w:ascii="Times New Roman" w:hAnsi="Times New Roman"/>
              <w:sz w:val="24"/>
            </w:rPr>
          </w:rPrChange>
        </w:rPr>
      </w:pPr>
      <w:r w:rsidRPr="001F4CC2">
        <w:rPr>
          <w:rFonts w:ascii="Times New Roman" w:hAnsi="Times New Roman"/>
          <w:b/>
          <w:color w:val="000000" w:themeColor="text1"/>
          <w:sz w:val="24"/>
          <w:rPrChange w:id="2174" w:author="wersja poprawiona" w:date="2023-04-03T01:59:00Z">
            <w:rPr>
              <w:rFonts w:ascii="Times New Roman" w:hAnsi="Times New Roman"/>
              <w:b/>
              <w:sz w:val="24"/>
            </w:rPr>
          </w:rPrChange>
        </w:rPr>
        <w:tab/>
      </w:r>
      <w:r w:rsidRPr="001F4CC2">
        <w:rPr>
          <w:rFonts w:ascii="Times New Roman" w:hAnsi="Times New Roman"/>
          <w:color w:val="000000" w:themeColor="text1"/>
          <w:sz w:val="24"/>
          <w:rPrChange w:id="2175" w:author="wersja poprawiona" w:date="2023-04-03T01:59:00Z">
            <w:rPr>
              <w:rFonts w:ascii="Times New Roman" w:hAnsi="Times New Roman"/>
              <w:sz w:val="24"/>
            </w:rPr>
          </w:rPrChange>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sidRPr="001F4CC2">
        <w:rPr>
          <w:rFonts w:ascii="Times New Roman" w:hAnsi="Times New Roman"/>
          <w:color w:val="000000" w:themeColor="text1"/>
          <w:sz w:val="24"/>
          <w:rPrChange w:id="2176" w:author="wersja poprawiona" w:date="2023-04-03T01:59:00Z">
            <w:rPr>
              <w:rFonts w:ascii="Times New Roman" w:hAnsi="Times New Roman"/>
              <w:sz w:val="24"/>
            </w:rPr>
          </w:rPrChange>
        </w:rPr>
        <w:br/>
      </w:r>
      <w:r w:rsidRPr="001F4CC2">
        <w:rPr>
          <w:rFonts w:ascii="Times New Roman" w:hAnsi="Times New Roman"/>
          <w:color w:val="000000" w:themeColor="text1"/>
          <w:sz w:val="24"/>
          <w:rPrChange w:id="2177" w:author="wersja poprawiona" w:date="2023-04-03T01:59:00Z">
            <w:rPr>
              <w:rFonts w:ascii="Times New Roman" w:hAnsi="Times New Roman"/>
              <w:sz w:val="24"/>
            </w:rPr>
          </w:rPrChange>
        </w:rPr>
        <w:t>i przeznaczone dla profesjonalistów, albo tańsze i niezbyt dobrze przemyślane.</w:t>
      </w:r>
    </w:p>
    <w:p w14:paraId="4413B2AA" w14:textId="727850E1" w:rsidR="004620CD" w:rsidRPr="001F4CC2" w:rsidRDefault="004620CD" w:rsidP="008D30BC">
      <w:pPr>
        <w:spacing w:before="30" w:line="360" w:lineRule="auto"/>
        <w:jc w:val="both"/>
        <w:rPr>
          <w:rFonts w:ascii="Times New Roman" w:hAnsi="Times New Roman"/>
          <w:color w:val="000000" w:themeColor="text1"/>
          <w:sz w:val="24"/>
          <w:rPrChange w:id="217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179" w:author="wersja poprawiona" w:date="2023-04-03T01:59:00Z">
            <w:rPr>
              <w:rFonts w:ascii="Times New Roman" w:hAnsi="Times New Roman"/>
              <w:sz w:val="24"/>
            </w:rPr>
          </w:rPrChange>
        </w:rPr>
        <w:tab/>
        <w:t>Stworzenie bezprzewodowego zespołu pomiarowego jest dużym wyzwaniem. Nie tylko przez to, jak złożony jest to temat, ale przede wszystkim przez to jak dużo możliwości daje rozwój technologii sieciowych. Prototyp urządzenia pomiarowego korzysta z sieci Wi</w:t>
      </w:r>
      <w:r w:rsidR="008102BB" w:rsidRPr="001F4CC2">
        <w:rPr>
          <w:rFonts w:ascii="Times New Roman" w:hAnsi="Times New Roman"/>
          <w:color w:val="000000" w:themeColor="text1"/>
          <w:sz w:val="24"/>
          <w:rPrChange w:id="2180" w:author="wersja poprawiona" w:date="2023-04-03T01:59:00Z">
            <w:rPr>
              <w:rFonts w:ascii="Times New Roman" w:hAnsi="Times New Roman"/>
              <w:sz w:val="24"/>
            </w:rPr>
          </w:rPrChange>
        </w:rPr>
        <w:t>-</w:t>
      </w:r>
      <w:r w:rsidRPr="001F4CC2">
        <w:rPr>
          <w:rFonts w:ascii="Times New Roman" w:hAnsi="Times New Roman"/>
          <w:color w:val="000000" w:themeColor="text1"/>
          <w:sz w:val="24"/>
          <w:rPrChange w:id="2181" w:author="wersja poprawiona" w:date="2023-04-03T01:59:00Z">
            <w:rPr>
              <w:rFonts w:ascii="Times New Roman" w:hAnsi="Times New Roman"/>
              <w:sz w:val="24"/>
            </w:rPr>
          </w:rPrChange>
        </w:rPr>
        <w:t>Fi</w:t>
      </w:r>
      <w:r w:rsidR="008102BB" w:rsidRPr="001F4CC2">
        <w:rPr>
          <w:rFonts w:ascii="Times New Roman" w:hAnsi="Times New Roman"/>
          <w:color w:val="000000" w:themeColor="text1"/>
          <w:sz w:val="24"/>
          <w:rPrChange w:id="2182" w:author="wersja poprawiona" w:date="2023-04-03T01:59:00Z">
            <w:rPr>
              <w:rFonts w:ascii="Times New Roman" w:hAnsi="Times New Roman"/>
              <w:sz w:val="24"/>
            </w:rPr>
          </w:rPrChange>
        </w:rPr>
        <w:br/>
      </w:r>
      <w:r w:rsidRPr="001F4CC2">
        <w:rPr>
          <w:rFonts w:ascii="Times New Roman" w:hAnsi="Times New Roman"/>
          <w:color w:val="000000" w:themeColor="text1"/>
          <w:sz w:val="24"/>
          <w:rPrChange w:id="2183" w:author="wersja poprawiona" w:date="2023-04-03T01:59:00Z">
            <w:rPr>
              <w:rFonts w:ascii="Times New Roman" w:hAnsi="Times New Roman"/>
              <w:sz w:val="24"/>
            </w:rPr>
          </w:rPrChange>
        </w:rPr>
        <w:t>i protokołu HTTP do przesyłania danych. Nie jest to jedyna prawidłowa opcja przesyłania informacji, tylko jedna z wielu.</w:t>
      </w:r>
    </w:p>
    <w:p w14:paraId="24CE0F7A" w14:textId="40FFA739" w:rsidR="004620CD" w:rsidRPr="001F4CC2" w:rsidRDefault="004620CD" w:rsidP="008D30BC">
      <w:pPr>
        <w:spacing w:before="30" w:line="360" w:lineRule="auto"/>
        <w:jc w:val="both"/>
        <w:rPr>
          <w:rFonts w:ascii="Times New Roman" w:hAnsi="Times New Roman"/>
          <w:color w:val="000000" w:themeColor="text1"/>
          <w:sz w:val="24"/>
          <w:rPrChange w:id="2184"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185" w:author="wersja poprawiona" w:date="2023-04-03T01:59:00Z">
            <w:rPr>
              <w:rFonts w:ascii="Times New Roman" w:hAnsi="Times New Roman"/>
              <w:sz w:val="24"/>
            </w:rPr>
          </w:rPrChange>
        </w:rPr>
        <w:tab/>
        <w:t xml:space="preserve">W procesie projektowania należy sobie zdawać sprawę z możliwości i ograniczeń technologii sieciowych. Zastosowana w prototypie sieć </w:t>
      </w:r>
      <w:r w:rsidR="00A561B0" w:rsidRPr="001F4CC2">
        <w:rPr>
          <w:rFonts w:ascii="Times New Roman" w:hAnsi="Times New Roman"/>
          <w:color w:val="000000" w:themeColor="text1"/>
          <w:sz w:val="24"/>
          <w:rPrChange w:id="2186" w:author="wersja poprawiona" w:date="2023-04-03T01:59:00Z">
            <w:rPr>
              <w:rFonts w:ascii="Times New Roman" w:hAnsi="Times New Roman"/>
              <w:sz w:val="24"/>
            </w:rPr>
          </w:rPrChange>
        </w:rPr>
        <w:t>Wi-Fi</w:t>
      </w:r>
      <w:r w:rsidRPr="001F4CC2">
        <w:rPr>
          <w:rFonts w:ascii="Times New Roman" w:hAnsi="Times New Roman"/>
          <w:color w:val="000000" w:themeColor="text1"/>
          <w:sz w:val="24"/>
          <w:rPrChange w:id="2187" w:author="wersja poprawiona" w:date="2023-04-03T01:59:00Z">
            <w:rPr>
              <w:rFonts w:ascii="Times New Roman" w:hAnsi="Times New Roman"/>
              <w:sz w:val="24"/>
            </w:rPr>
          </w:rPrChange>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1C18AB6A" w14:textId="58B3CC28" w:rsidR="004620CD" w:rsidRPr="001F4CC2" w:rsidRDefault="004620CD" w:rsidP="008D30BC">
      <w:pPr>
        <w:spacing w:before="30" w:line="360" w:lineRule="auto"/>
        <w:jc w:val="both"/>
        <w:rPr>
          <w:rFonts w:ascii="Times New Roman" w:hAnsi="Times New Roman"/>
          <w:color w:val="000000" w:themeColor="text1"/>
          <w:sz w:val="24"/>
          <w:rPrChange w:id="218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189" w:author="wersja poprawiona" w:date="2023-04-03T01:59:00Z">
            <w:rPr>
              <w:rFonts w:ascii="Times New Roman" w:hAnsi="Times New Roman"/>
              <w:sz w:val="24"/>
            </w:rPr>
          </w:rPrChange>
        </w:rPr>
        <w:tab/>
        <w:t xml:space="preserve">Zaproponowane rozwiązanie, przez stosunkowo mały zasięg sieci </w:t>
      </w:r>
      <w:r w:rsidR="00A561B0" w:rsidRPr="001F4CC2">
        <w:rPr>
          <w:rFonts w:ascii="Times New Roman" w:hAnsi="Times New Roman"/>
          <w:color w:val="000000" w:themeColor="text1"/>
          <w:sz w:val="24"/>
          <w:rPrChange w:id="2190" w:author="wersja poprawiona" w:date="2023-04-03T01:59:00Z">
            <w:rPr>
              <w:rFonts w:ascii="Times New Roman" w:hAnsi="Times New Roman"/>
              <w:sz w:val="24"/>
            </w:rPr>
          </w:rPrChange>
        </w:rPr>
        <w:t>Wi-Fi</w:t>
      </w:r>
      <w:r w:rsidRPr="001F4CC2">
        <w:rPr>
          <w:rFonts w:ascii="Times New Roman" w:hAnsi="Times New Roman"/>
          <w:color w:val="000000" w:themeColor="text1"/>
          <w:sz w:val="24"/>
          <w:rPrChange w:id="2191" w:author="wersja poprawiona" w:date="2023-04-03T01:59:00Z">
            <w:rPr>
              <w:rFonts w:ascii="Times New Roman" w:hAnsi="Times New Roman"/>
              <w:sz w:val="24"/>
            </w:rPr>
          </w:rPrChange>
        </w:rPr>
        <w:t xml:space="preserve"> (do 150m) może nie sprawdzić się w </w:t>
      </w:r>
      <w:r w:rsidR="007B15C8" w:rsidRPr="001F4CC2">
        <w:rPr>
          <w:rFonts w:ascii="Times New Roman" w:hAnsi="Times New Roman"/>
          <w:color w:val="000000" w:themeColor="text1"/>
          <w:sz w:val="24"/>
          <w:rPrChange w:id="2192" w:author="wersja poprawiona" w:date="2023-04-03T01:59:00Z">
            <w:rPr>
              <w:rFonts w:ascii="Times New Roman" w:hAnsi="Times New Roman"/>
              <w:sz w:val="24"/>
            </w:rPr>
          </w:rPrChange>
        </w:rPr>
        <w:t>dużych gospodarstwach, jeśli nie chciałoby się inwestować</w:t>
      </w:r>
      <w:r w:rsidR="008102BB" w:rsidRPr="001F4CC2">
        <w:rPr>
          <w:rFonts w:ascii="Times New Roman" w:hAnsi="Times New Roman"/>
          <w:color w:val="000000" w:themeColor="text1"/>
          <w:sz w:val="24"/>
          <w:rPrChange w:id="2193" w:author="wersja poprawiona" w:date="2023-04-03T01:59:00Z">
            <w:rPr>
              <w:rFonts w:ascii="Times New Roman" w:hAnsi="Times New Roman"/>
              <w:sz w:val="24"/>
            </w:rPr>
          </w:rPrChange>
        </w:rPr>
        <w:br/>
      </w:r>
      <w:r w:rsidR="007B15C8" w:rsidRPr="001F4CC2">
        <w:rPr>
          <w:rFonts w:ascii="Times New Roman" w:hAnsi="Times New Roman"/>
          <w:color w:val="000000" w:themeColor="text1"/>
          <w:sz w:val="24"/>
          <w:rPrChange w:id="2194" w:author="wersja poprawiona" w:date="2023-04-03T01:59:00Z">
            <w:rPr>
              <w:rFonts w:ascii="Times New Roman" w:hAnsi="Times New Roman"/>
              <w:sz w:val="24"/>
            </w:rPr>
          </w:rPrChange>
        </w:rPr>
        <w:t xml:space="preserve">i urządzenia zwiększające zasięg. Alternatywą w takim przypadku mogłoby być zmodyfikowanie układu i oprogramowania w taki sposób, aby system obsługiwał sieć </w:t>
      </w:r>
      <w:proofErr w:type="spellStart"/>
      <w:r w:rsidR="007B15C8" w:rsidRPr="001F4CC2">
        <w:rPr>
          <w:rFonts w:ascii="Times New Roman" w:hAnsi="Times New Roman"/>
          <w:color w:val="000000" w:themeColor="text1"/>
          <w:sz w:val="24"/>
          <w:rPrChange w:id="2195" w:author="wersja poprawiona" w:date="2023-04-03T01:59:00Z">
            <w:rPr>
              <w:rFonts w:ascii="Times New Roman" w:hAnsi="Times New Roman"/>
              <w:sz w:val="24"/>
            </w:rPr>
          </w:rPrChange>
        </w:rPr>
        <w:t>LoRaWAN</w:t>
      </w:r>
      <w:proofErr w:type="spellEnd"/>
      <w:r w:rsidR="007B15C8" w:rsidRPr="001F4CC2">
        <w:rPr>
          <w:rFonts w:ascii="Times New Roman" w:hAnsi="Times New Roman"/>
          <w:color w:val="000000" w:themeColor="text1"/>
          <w:sz w:val="24"/>
          <w:rPrChange w:id="2196" w:author="wersja poprawiona" w:date="2023-04-03T01:59:00Z">
            <w:rPr>
              <w:rFonts w:ascii="Times New Roman" w:hAnsi="Times New Roman"/>
              <w:sz w:val="24"/>
            </w:rPr>
          </w:rPrChange>
        </w:rPr>
        <w:t>, czyli protokół i system komunikacji bezprzewodowej małej mocy o zasięgu pomiędzy 10-15 km.</w:t>
      </w:r>
    </w:p>
    <w:p w14:paraId="4D23F179" w14:textId="77777777" w:rsidR="008D30BC" w:rsidRDefault="008D30BC">
      <w:pPr>
        <w:rPr>
          <w:del w:id="2197" w:author="wersja poprawiona" w:date="2023-04-03T01:59:00Z"/>
          <w:rFonts w:ascii="Times New Roman" w:hAnsi="Times New Roman" w:cs="Times New Roman"/>
          <w:sz w:val="24"/>
          <w:szCs w:val="24"/>
        </w:rPr>
      </w:pPr>
      <w:del w:id="2198" w:author="wersja poprawiona" w:date="2023-04-03T01:59:00Z">
        <w:r>
          <w:rPr>
            <w:rFonts w:ascii="Times New Roman" w:hAnsi="Times New Roman" w:cs="Times New Roman"/>
            <w:sz w:val="24"/>
            <w:szCs w:val="24"/>
          </w:rPr>
          <w:br w:type="page"/>
        </w:r>
      </w:del>
    </w:p>
    <w:p w14:paraId="76F39DC6" w14:textId="77777777" w:rsidR="004620CD" w:rsidRDefault="004620CD" w:rsidP="008D30BC">
      <w:pPr>
        <w:spacing w:before="30" w:line="360" w:lineRule="auto"/>
        <w:jc w:val="both"/>
        <w:rPr>
          <w:del w:id="2199" w:author="wersja poprawiona" w:date="2023-04-03T01:59:00Z"/>
          <w:rFonts w:ascii="Times New Roman" w:hAnsi="Times New Roman" w:cs="Times New Roman"/>
          <w:sz w:val="24"/>
          <w:szCs w:val="24"/>
        </w:rPr>
      </w:pPr>
    </w:p>
    <w:p w14:paraId="12DC71C9" w14:textId="57C725E4" w:rsidR="007B15C8" w:rsidRPr="001F4CC2" w:rsidRDefault="007B15C8" w:rsidP="001B4477">
      <w:pPr>
        <w:spacing w:before="30" w:line="360" w:lineRule="auto"/>
        <w:jc w:val="both"/>
        <w:rPr>
          <w:rFonts w:ascii="Times New Roman" w:hAnsi="Times New Roman"/>
          <w:color w:val="000000" w:themeColor="text1"/>
          <w:sz w:val="24"/>
          <w:rPrChange w:id="220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01" w:author="wersja poprawiona" w:date="2023-04-03T01:59:00Z">
            <w:rPr>
              <w:rFonts w:ascii="Times New Roman" w:hAnsi="Times New Roman"/>
              <w:sz w:val="24"/>
            </w:rPr>
          </w:rPrChange>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sidRPr="001F4CC2">
        <w:rPr>
          <w:rFonts w:ascii="Times New Roman" w:hAnsi="Times New Roman"/>
          <w:color w:val="000000" w:themeColor="text1"/>
          <w:sz w:val="24"/>
          <w:rPrChange w:id="2202" w:author="wersja poprawiona" w:date="2023-04-03T01:59:00Z">
            <w:rPr>
              <w:rFonts w:ascii="Times New Roman" w:hAnsi="Times New Roman"/>
              <w:sz w:val="24"/>
            </w:rPr>
          </w:rPrChange>
        </w:rPr>
        <w:br/>
      </w:r>
      <w:r w:rsidRPr="001F4CC2">
        <w:rPr>
          <w:rFonts w:ascii="Times New Roman" w:hAnsi="Times New Roman"/>
          <w:color w:val="000000" w:themeColor="text1"/>
          <w:sz w:val="24"/>
          <w:rPrChange w:id="2203" w:author="wersja poprawiona" w:date="2023-04-03T01:59:00Z">
            <w:rPr>
              <w:rFonts w:ascii="Times New Roman" w:hAnsi="Times New Roman"/>
              <w:sz w:val="24"/>
            </w:rPr>
          </w:rPrChange>
        </w:rPr>
        <w:t>w charakterze czujnika działającego binarnie z przypisanymi wartościami sucho/mokro.</w:t>
      </w:r>
      <w:r w:rsidR="001B4477" w:rsidRPr="001F4CC2">
        <w:rPr>
          <w:rFonts w:ascii="Times New Roman" w:hAnsi="Times New Roman"/>
          <w:color w:val="000000" w:themeColor="text1"/>
          <w:sz w:val="24"/>
          <w:rPrChange w:id="2204" w:author="wersja poprawiona" w:date="2023-04-03T01:59:00Z">
            <w:rPr>
              <w:rFonts w:ascii="Times New Roman" w:hAnsi="Times New Roman"/>
              <w:sz w:val="24"/>
            </w:rPr>
          </w:rPrChange>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70D58CDF" w14:textId="3DF69493" w:rsidR="001B4477" w:rsidRPr="001F4CC2" w:rsidRDefault="001B4477" w:rsidP="001B4477">
      <w:pPr>
        <w:spacing w:before="30" w:line="360" w:lineRule="auto"/>
        <w:jc w:val="both"/>
        <w:rPr>
          <w:rFonts w:ascii="Times New Roman" w:hAnsi="Times New Roman"/>
          <w:color w:val="000000" w:themeColor="text1"/>
          <w:sz w:val="24"/>
          <w:rPrChange w:id="220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06" w:author="wersja poprawiona" w:date="2023-04-03T01:59:00Z">
            <w:rPr>
              <w:rFonts w:ascii="Times New Roman" w:hAnsi="Times New Roman"/>
              <w:sz w:val="24"/>
            </w:rPr>
          </w:rPrChange>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sidRPr="001F4CC2">
        <w:rPr>
          <w:rFonts w:ascii="Times New Roman" w:hAnsi="Times New Roman"/>
          <w:color w:val="000000" w:themeColor="text1"/>
          <w:sz w:val="24"/>
          <w:rPrChange w:id="2207" w:author="wersja poprawiona" w:date="2023-04-03T01:59:00Z">
            <w:rPr>
              <w:rFonts w:ascii="Times New Roman" w:hAnsi="Times New Roman"/>
              <w:sz w:val="24"/>
            </w:rPr>
          </w:rPrChange>
        </w:rPr>
        <w:t>ą</w:t>
      </w:r>
      <w:r w:rsidRPr="001F4CC2">
        <w:rPr>
          <w:rFonts w:ascii="Times New Roman" w:hAnsi="Times New Roman"/>
          <w:color w:val="000000" w:themeColor="text1"/>
          <w:sz w:val="24"/>
          <w:rPrChange w:id="2208" w:author="wersja poprawiona" w:date="2023-04-03T01:59:00Z">
            <w:rPr>
              <w:rFonts w:ascii="Times New Roman" w:hAnsi="Times New Roman"/>
              <w:sz w:val="24"/>
            </w:rPr>
          </w:rPrChange>
        </w:rPr>
        <w:t>zań oraz stworzenie 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7AF8A791" w14:textId="77777777" w:rsidR="001B4477" w:rsidRDefault="001B4477" w:rsidP="001B4477">
      <w:pPr>
        <w:spacing w:before="30" w:line="360" w:lineRule="auto"/>
        <w:jc w:val="both"/>
        <w:rPr>
          <w:del w:id="2209" w:author="wersja poprawiona" w:date="2023-04-03T01:59:00Z"/>
          <w:rFonts w:ascii="Times New Roman" w:hAnsi="Times New Roman" w:cs="Times New Roman"/>
          <w:sz w:val="24"/>
          <w:szCs w:val="24"/>
        </w:rPr>
      </w:pPr>
      <w:del w:id="2210" w:author="wersja poprawiona" w:date="2023-04-03T01:59:00Z">
        <w:r>
          <w:rPr>
            <w:rFonts w:ascii="Times New Roman" w:hAnsi="Times New Roman" w:cs="Times New Roman"/>
            <w:sz w:val="24"/>
            <w:szCs w:val="24"/>
          </w:rPr>
          <w:tab/>
        </w:r>
      </w:del>
    </w:p>
    <w:p w14:paraId="1AD80774" w14:textId="04ABFCFE" w:rsidR="001B4477" w:rsidRPr="001F4CC2" w:rsidRDefault="001B4477" w:rsidP="001B4477">
      <w:pPr>
        <w:spacing w:before="30" w:line="360" w:lineRule="auto"/>
        <w:jc w:val="both"/>
        <w:rPr>
          <w:rFonts w:ascii="Times New Roman" w:hAnsi="Times New Roman"/>
          <w:color w:val="000000" w:themeColor="text1"/>
          <w:sz w:val="24"/>
          <w:rPrChange w:id="221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12" w:author="wersja poprawiona" w:date="2023-04-03T01:59:00Z">
            <w:rPr>
              <w:rFonts w:ascii="Times New Roman" w:hAnsi="Times New Roman"/>
              <w:sz w:val="24"/>
            </w:rPr>
          </w:rPrChange>
        </w:rPr>
        <w:tab/>
        <w:t xml:space="preserve">Aplikacja serwerowa działa stabilnie w sieci lokalnej i podczas testowania nawet z dużą ilością przychodzących ramek danych nie pojawiały się problemy, </w:t>
      </w:r>
      <w:r w:rsidR="0070336E" w:rsidRPr="001F4CC2">
        <w:rPr>
          <w:rFonts w:ascii="Times New Roman" w:hAnsi="Times New Roman"/>
          <w:color w:val="000000" w:themeColor="text1"/>
          <w:sz w:val="24"/>
          <w:rPrChange w:id="2213" w:author="wersja poprawiona" w:date="2023-04-03T01:59:00Z">
            <w:rPr>
              <w:rFonts w:ascii="Times New Roman" w:hAnsi="Times New Roman"/>
              <w:sz w:val="24"/>
            </w:rPr>
          </w:rPrChange>
        </w:rPr>
        <w:t>jednak,</w:t>
      </w:r>
      <w:r w:rsidRPr="001F4CC2">
        <w:rPr>
          <w:rFonts w:ascii="Times New Roman" w:hAnsi="Times New Roman"/>
          <w:color w:val="000000" w:themeColor="text1"/>
          <w:sz w:val="24"/>
          <w:rPrChange w:id="2214" w:author="wersja poprawiona" w:date="2023-04-03T01:59:00Z">
            <w:rPr>
              <w:rFonts w:ascii="Times New Roman" w:hAnsi="Times New Roman"/>
              <w:sz w:val="24"/>
            </w:rPr>
          </w:rPrChange>
        </w:rPr>
        <w:t xml:space="preserve"> aby upewnić się,</w:t>
      </w:r>
      <w:r w:rsidR="008102BB" w:rsidRPr="001F4CC2">
        <w:rPr>
          <w:rFonts w:ascii="Times New Roman" w:hAnsi="Times New Roman"/>
          <w:color w:val="000000" w:themeColor="text1"/>
          <w:sz w:val="24"/>
          <w:rPrChange w:id="2215" w:author="wersja poprawiona" w:date="2023-04-03T01:59:00Z">
            <w:rPr>
              <w:rFonts w:ascii="Times New Roman" w:hAnsi="Times New Roman"/>
              <w:sz w:val="24"/>
            </w:rPr>
          </w:rPrChange>
        </w:rPr>
        <w:br/>
      </w:r>
      <w:r w:rsidRPr="001F4CC2">
        <w:rPr>
          <w:rFonts w:ascii="Times New Roman" w:hAnsi="Times New Roman"/>
          <w:color w:val="000000" w:themeColor="text1"/>
          <w:sz w:val="24"/>
          <w:rPrChange w:id="2216" w:author="wersja poprawiona" w:date="2023-04-03T01:59:00Z">
            <w:rPr>
              <w:rFonts w:ascii="Times New Roman" w:hAnsi="Times New Roman"/>
              <w:sz w:val="24"/>
            </w:rPr>
          </w:rPrChange>
        </w:rPr>
        <w:t xml:space="preserve">że jej działanie pozostanie niezakłócone w czasie dłuższego działania, dobrym pomysłem na rozwój aplikacji byłoby wprowadzenie asynchroniczności w funkcjach obsługujących </w:t>
      </w:r>
      <w:proofErr w:type="spellStart"/>
      <w:r w:rsidRPr="001F4CC2">
        <w:rPr>
          <w:rFonts w:ascii="Times New Roman" w:hAnsi="Times New Roman"/>
          <w:color w:val="000000" w:themeColor="text1"/>
          <w:sz w:val="24"/>
          <w:rPrChange w:id="2217" w:author="wersja poprawiona" w:date="2023-04-03T01:59:00Z">
            <w:rPr>
              <w:rFonts w:ascii="Times New Roman" w:hAnsi="Times New Roman"/>
              <w:sz w:val="24"/>
            </w:rPr>
          </w:rPrChange>
        </w:rPr>
        <w:t>endpointy</w:t>
      </w:r>
      <w:proofErr w:type="spellEnd"/>
      <w:r w:rsidRPr="001F4CC2">
        <w:rPr>
          <w:rFonts w:ascii="Times New Roman" w:hAnsi="Times New Roman"/>
          <w:color w:val="000000" w:themeColor="text1"/>
          <w:sz w:val="24"/>
          <w:rPrChange w:id="2218" w:author="wersja poprawiona" w:date="2023-04-03T01:59:00Z">
            <w:rPr>
              <w:rFonts w:ascii="Times New Roman" w:hAnsi="Times New Roman"/>
              <w:sz w:val="24"/>
            </w:rPr>
          </w:rPrChange>
        </w:rPr>
        <w:t xml:space="preserve">. </w:t>
      </w:r>
    </w:p>
    <w:p w14:paraId="2BC41FE4" w14:textId="77777777" w:rsidR="00716E4F" w:rsidRPr="001F4CC2" w:rsidRDefault="00716E4F" w:rsidP="00716E4F">
      <w:pPr>
        <w:spacing w:before="30" w:line="360" w:lineRule="auto"/>
        <w:ind w:firstLine="708"/>
        <w:rPr>
          <w:ins w:id="2219" w:author="wersja poprawiona" w:date="2023-04-03T01:59:00Z"/>
          <w:rFonts w:ascii="Times New Roman" w:hAnsi="Times New Roman" w:cs="Times New Roman"/>
          <w:color w:val="000000" w:themeColor="text1"/>
          <w:sz w:val="24"/>
          <w:szCs w:val="24"/>
        </w:rPr>
      </w:pPr>
      <w:ins w:id="2220" w:author="wersja poprawiona" w:date="2023-04-03T01:59:00Z">
        <w:r w:rsidRPr="001F4CC2">
          <w:rPr>
            <w:rFonts w:ascii="Times New Roman" w:hAnsi="Times New Roman" w:cs="Times New Roman"/>
            <w:color w:val="000000" w:themeColor="text1"/>
            <w:sz w:val="24"/>
            <w:szCs w:val="24"/>
          </w:rPr>
          <w:t>Nie da się jednoznacznie określić ile czujników należy zastosować w obiekcie oraz jak je rozmieścić. Wszystko zależy od wielu zmiennych, takich jak oczekiwana dokładność, powierzchnia obiektu, zastosowane systemy automatyzacji, dostępność sieci bezprzewodowej oraz zasilania. Logicznym jest założenie, że im więcej urządzeń pomiarowych zostanie zastosowanych, tym dokładniejsze będą odczyty i będzie można stworzyć mapy cieplne obiektu.</w:t>
        </w:r>
      </w:ins>
    </w:p>
    <w:p w14:paraId="1E0840C7" w14:textId="77777777" w:rsidR="00716E4F" w:rsidRPr="001F4CC2" w:rsidRDefault="00716E4F" w:rsidP="00716E4F">
      <w:pPr>
        <w:spacing w:before="30" w:line="360" w:lineRule="auto"/>
        <w:rPr>
          <w:ins w:id="2221" w:author="wersja poprawiona" w:date="2023-04-03T01:59:00Z"/>
          <w:rFonts w:ascii="Times New Roman" w:hAnsi="Times New Roman" w:cs="Times New Roman"/>
          <w:color w:val="000000" w:themeColor="text1"/>
          <w:sz w:val="24"/>
          <w:szCs w:val="24"/>
        </w:rPr>
      </w:pPr>
      <w:ins w:id="2222" w:author="wersja poprawiona" w:date="2023-04-03T01:59:00Z">
        <w:r w:rsidRPr="001F4CC2">
          <w:rPr>
            <w:rFonts w:ascii="Times New Roman" w:hAnsi="Times New Roman" w:cs="Times New Roman"/>
            <w:color w:val="000000" w:themeColor="text1"/>
            <w:sz w:val="24"/>
            <w:szCs w:val="24"/>
          </w:rPr>
          <w:tab/>
          <w:t>W przypadku małych obiektów wystarczające może być jedno urządzenie pomiarowe umieszczone w centrum. Pomiar nie będzie zbyt dokładny, jednak wystarczający. Lepszym rozwiązaniem byłoby umieszczenie sensorów w rogach szklarni – łatwo byłoby wtedy zauważyć rozerwanie powłoki obiektu i zareagowanie odpowiednio szybko.</w:t>
        </w:r>
      </w:ins>
    </w:p>
    <w:p w14:paraId="3DA9C8B1" w14:textId="77777777" w:rsidR="00716E4F" w:rsidRPr="001F4CC2" w:rsidRDefault="00716E4F" w:rsidP="00716E4F">
      <w:pPr>
        <w:spacing w:before="30" w:line="360" w:lineRule="auto"/>
        <w:rPr>
          <w:ins w:id="2223" w:author="wersja poprawiona" w:date="2023-04-03T01:59:00Z"/>
          <w:rFonts w:ascii="Times New Roman" w:hAnsi="Times New Roman" w:cs="Times New Roman"/>
          <w:color w:val="000000" w:themeColor="text1"/>
          <w:sz w:val="24"/>
          <w:szCs w:val="24"/>
        </w:rPr>
      </w:pPr>
      <w:ins w:id="2224" w:author="wersja poprawiona" w:date="2023-04-03T01:59:00Z">
        <w:r w:rsidRPr="001F4CC2">
          <w:rPr>
            <w:rFonts w:ascii="Times New Roman" w:hAnsi="Times New Roman" w:cs="Times New Roman"/>
            <w:color w:val="000000" w:themeColor="text1"/>
            <w:sz w:val="24"/>
            <w:szCs w:val="24"/>
          </w:rPr>
          <w:lastRenderedPageBreak/>
          <w:tab/>
          <w:t>W obiektach ze zautomatyzowanym wietrzeniem optymalnym rozstawieniem urządzeń pomiarowych byłoby taki, gdzie przynajmniej jeden czujnik pokrywałby każdą wietrzoną sekcję. Dodatkowo jedno urządzenie można by umieścić na zewnątrz obiektu, aby komputer klimatyczny odpowiedzialny za sterowanie automatyką (automatyczne lufty, turbiny mieszające powietrze, itp.) mógł z wyprzedzeniem zaplanować reakcję na zmianę warunków zewnętrznych.</w:t>
        </w:r>
      </w:ins>
    </w:p>
    <w:p w14:paraId="5515434F" w14:textId="77777777" w:rsidR="00716E4F" w:rsidRPr="001F4CC2" w:rsidRDefault="00716E4F" w:rsidP="001B4477">
      <w:pPr>
        <w:spacing w:before="30" w:line="360" w:lineRule="auto"/>
        <w:jc w:val="both"/>
        <w:rPr>
          <w:ins w:id="2225" w:author="wersja poprawiona" w:date="2023-04-03T01:59:00Z"/>
          <w:rFonts w:ascii="Times New Roman" w:hAnsi="Times New Roman" w:cs="Times New Roman"/>
          <w:color w:val="000000" w:themeColor="text1"/>
          <w:sz w:val="24"/>
          <w:szCs w:val="24"/>
        </w:rPr>
      </w:pPr>
    </w:p>
    <w:p w14:paraId="60712C1D" w14:textId="77777777" w:rsidR="008D30BC" w:rsidRPr="001F4CC2" w:rsidRDefault="008D30BC">
      <w:pPr>
        <w:rPr>
          <w:rFonts w:ascii="Times New Roman" w:hAnsi="Times New Roman"/>
          <w:b/>
          <w:color w:val="000000" w:themeColor="text1"/>
          <w:sz w:val="28"/>
          <w:rPrChange w:id="2226" w:author="wersja poprawiona" w:date="2023-04-03T01:59:00Z">
            <w:rPr>
              <w:rFonts w:ascii="Times New Roman" w:hAnsi="Times New Roman"/>
              <w:b/>
              <w:sz w:val="28"/>
            </w:rPr>
          </w:rPrChange>
        </w:rPr>
      </w:pPr>
      <w:r w:rsidRPr="001F4CC2">
        <w:rPr>
          <w:rFonts w:ascii="Times New Roman" w:hAnsi="Times New Roman"/>
          <w:b/>
          <w:color w:val="000000" w:themeColor="text1"/>
          <w:sz w:val="28"/>
          <w:rPrChange w:id="2227" w:author="wersja poprawiona" w:date="2023-04-03T01:59:00Z">
            <w:rPr>
              <w:rFonts w:ascii="Times New Roman" w:hAnsi="Times New Roman"/>
              <w:b/>
              <w:sz w:val="28"/>
            </w:rPr>
          </w:rPrChange>
        </w:rPr>
        <w:br w:type="page"/>
      </w:r>
    </w:p>
    <w:p w14:paraId="335152F2" w14:textId="2E87A1BE" w:rsidR="00E20F04" w:rsidRPr="001F4CC2" w:rsidRDefault="00E20F04" w:rsidP="0083267E">
      <w:pPr>
        <w:pStyle w:val="Nagwek1"/>
      </w:pPr>
      <w:bookmarkStart w:id="2228" w:name="_Toc128879311"/>
      <w:r w:rsidRPr="001F4CC2">
        <w:lastRenderedPageBreak/>
        <w:t>7. Literatura</w:t>
      </w:r>
      <w:bookmarkEnd w:id="2228"/>
    </w:p>
    <w:p w14:paraId="7C49DEC3" w14:textId="6A57CB62" w:rsidR="002407BE" w:rsidRPr="001F4CC2" w:rsidRDefault="002407BE" w:rsidP="00A21196">
      <w:pPr>
        <w:spacing w:before="30" w:line="360" w:lineRule="auto"/>
        <w:ind w:firstLine="708"/>
        <w:rPr>
          <w:rFonts w:ascii="Times New Roman" w:hAnsi="Times New Roman"/>
          <w:color w:val="000000" w:themeColor="text1"/>
          <w:sz w:val="24"/>
          <w:rPrChange w:id="222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30" w:author="wersja poprawiona" w:date="2023-04-03T01:59:00Z">
            <w:rPr>
              <w:rFonts w:ascii="Times New Roman" w:hAnsi="Times New Roman"/>
              <w:sz w:val="24"/>
            </w:rPr>
          </w:rPrChange>
        </w:rPr>
        <w:t>1. Degirmendžić J., Kożuchowski K., „Meteorologia i klimatologia”, 2006, PWN.</w:t>
      </w:r>
    </w:p>
    <w:p w14:paraId="30416295" w14:textId="77777777" w:rsidR="002407BE" w:rsidRPr="002407BE" w:rsidRDefault="002407BE" w:rsidP="002407BE">
      <w:pPr>
        <w:rPr>
          <w:del w:id="2231" w:author="wersja poprawiona" w:date="2023-04-03T01:59:00Z"/>
        </w:rPr>
      </w:pPr>
    </w:p>
    <w:p w14:paraId="74146F2D" w14:textId="576FC02D" w:rsidR="002407BE" w:rsidRPr="001F4CC2" w:rsidRDefault="002407BE" w:rsidP="00A21196">
      <w:pPr>
        <w:spacing w:before="30" w:line="360" w:lineRule="auto"/>
        <w:ind w:left="708"/>
        <w:rPr>
          <w:rFonts w:ascii="Times New Roman" w:hAnsi="Times New Roman"/>
          <w:color w:val="000000" w:themeColor="text1"/>
          <w:sz w:val="24"/>
          <w:rPrChange w:id="223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33" w:author="wersja poprawiona" w:date="2023-04-03T01:59:00Z">
            <w:rPr>
              <w:rFonts w:ascii="Times New Roman" w:hAnsi="Times New Roman"/>
              <w:sz w:val="24"/>
            </w:rPr>
          </w:rPrChange>
        </w:rPr>
        <w:t>2. Jankiewicz L. S., Lech W., Borys M. W., „Fizjologia roślin sadowniczych”</w:t>
      </w:r>
      <w:r w:rsidRPr="001F4CC2">
        <w:rPr>
          <w:rFonts w:ascii="Times New Roman" w:hAnsi="Times New Roman"/>
          <w:color w:val="000000" w:themeColor="text1"/>
          <w:sz w:val="24"/>
          <w:rPrChange w:id="2234" w:author="wersja poprawiona" w:date="2023-04-03T01:59:00Z">
            <w:rPr>
              <w:rFonts w:ascii="Times New Roman" w:hAnsi="Times New Roman"/>
              <w:sz w:val="24"/>
            </w:rPr>
          </w:rPrChange>
        </w:rPr>
        <w:br/>
        <w:t xml:space="preserve">    </w:t>
      </w:r>
      <w:r w:rsidR="0070336E" w:rsidRPr="001F4CC2">
        <w:rPr>
          <w:rFonts w:ascii="Times New Roman" w:hAnsi="Times New Roman"/>
          <w:color w:val="000000" w:themeColor="text1"/>
          <w:sz w:val="24"/>
          <w:rPrChange w:id="2235" w:author="wersja poprawiona" w:date="2023-04-03T01:59:00Z">
            <w:rPr>
              <w:rFonts w:ascii="Times New Roman" w:hAnsi="Times New Roman"/>
              <w:sz w:val="24"/>
            </w:rPr>
          </w:rPrChange>
        </w:rPr>
        <w:t>Wydanie: II</w:t>
      </w:r>
      <w:r w:rsidRPr="001F4CC2">
        <w:rPr>
          <w:rFonts w:ascii="Times New Roman" w:hAnsi="Times New Roman"/>
          <w:color w:val="000000" w:themeColor="text1"/>
          <w:sz w:val="24"/>
          <w:rPrChange w:id="2236" w:author="wersja poprawiona" w:date="2023-04-03T01:59:00Z">
            <w:rPr>
              <w:rFonts w:ascii="Times New Roman" w:hAnsi="Times New Roman"/>
              <w:sz w:val="24"/>
            </w:rPr>
          </w:rPrChange>
        </w:rPr>
        <w:t>, „1. Regulacja procesów fizjologicznych w roślinie”, 1984,</w:t>
      </w:r>
      <w:r w:rsidRPr="001F4CC2">
        <w:rPr>
          <w:rFonts w:ascii="Times New Roman" w:hAnsi="Times New Roman"/>
          <w:color w:val="000000" w:themeColor="text1"/>
          <w:sz w:val="24"/>
          <w:rPrChange w:id="2237" w:author="wersja poprawiona" w:date="2023-04-03T01:59:00Z">
            <w:rPr>
              <w:rFonts w:ascii="Times New Roman" w:hAnsi="Times New Roman"/>
              <w:sz w:val="24"/>
            </w:rPr>
          </w:rPrChange>
        </w:rPr>
        <w:br/>
        <w:t xml:space="preserve">    </w:t>
      </w:r>
      <w:del w:id="2238" w:author="wersja poprawiona" w:date="2023-04-03T01:59:00Z">
        <w:r w:rsidRPr="002407BE">
          <w:rPr>
            <w:rFonts w:ascii="Times New Roman" w:hAnsi="Times New Roman" w:cs="Times New Roman"/>
            <w:sz w:val="24"/>
            <w:szCs w:val="24"/>
          </w:rPr>
          <w:delText>Państwowe Wydawnictwo Naukowe</w:delText>
        </w:r>
      </w:del>
      <w:ins w:id="2239" w:author="wersja poprawiona" w:date="2023-04-03T01:59:00Z">
        <w:r w:rsidR="00B042A4" w:rsidRPr="001F4CC2">
          <w:rPr>
            <w:rFonts w:ascii="Times New Roman" w:hAnsi="Times New Roman" w:cs="Times New Roman"/>
            <w:color w:val="000000" w:themeColor="text1"/>
            <w:sz w:val="24"/>
            <w:szCs w:val="24"/>
          </w:rPr>
          <w:t>PWN</w:t>
        </w:r>
      </w:ins>
      <w:r w:rsidRPr="001F4CC2">
        <w:rPr>
          <w:rFonts w:ascii="Times New Roman" w:hAnsi="Times New Roman"/>
          <w:color w:val="000000" w:themeColor="text1"/>
          <w:sz w:val="24"/>
          <w:rPrChange w:id="2240" w:author="wersja poprawiona" w:date="2023-04-03T01:59:00Z">
            <w:rPr>
              <w:rFonts w:ascii="Times New Roman" w:hAnsi="Times New Roman"/>
              <w:sz w:val="24"/>
            </w:rPr>
          </w:rPrChange>
        </w:rPr>
        <w:t>.</w:t>
      </w:r>
    </w:p>
    <w:p w14:paraId="752C5436" w14:textId="77777777" w:rsidR="002407BE" w:rsidRPr="002407BE" w:rsidRDefault="002407BE" w:rsidP="002407BE">
      <w:pPr>
        <w:spacing w:before="30" w:line="360" w:lineRule="auto"/>
        <w:ind w:left="708"/>
        <w:rPr>
          <w:del w:id="2241" w:author="wersja poprawiona" w:date="2023-04-03T01:59:00Z"/>
          <w:rFonts w:ascii="Times New Roman" w:hAnsi="Times New Roman" w:cs="Times New Roman"/>
          <w:sz w:val="24"/>
          <w:szCs w:val="24"/>
        </w:rPr>
      </w:pPr>
    </w:p>
    <w:p w14:paraId="33F9F050" w14:textId="77769B74" w:rsidR="0065264F" w:rsidRPr="001F4CC2" w:rsidRDefault="002407BE" w:rsidP="002407BE">
      <w:pPr>
        <w:spacing w:before="30" w:line="360" w:lineRule="auto"/>
        <w:ind w:firstLine="708"/>
        <w:rPr>
          <w:rFonts w:ascii="Times New Roman" w:hAnsi="Times New Roman"/>
          <w:color w:val="000000" w:themeColor="text1"/>
          <w:sz w:val="24"/>
          <w:rPrChange w:id="224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43" w:author="wersja poprawiona" w:date="2023-04-03T01:59:00Z">
            <w:rPr>
              <w:rFonts w:ascii="Times New Roman" w:hAnsi="Times New Roman"/>
              <w:sz w:val="24"/>
            </w:rPr>
          </w:rPrChange>
        </w:rPr>
        <w:t xml:space="preserve">3. </w:t>
      </w:r>
      <w:r w:rsidR="0065264F" w:rsidRPr="001F4CC2">
        <w:rPr>
          <w:rFonts w:ascii="Times New Roman" w:hAnsi="Times New Roman"/>
          <w:color w:val="000000" w:themeColor="text1"/>
          <w:sz w:val="24"/>
          <w:rPrChange w:id="2244" w:author="wersja poprawiona" w:date="2023-04-03T01:59:00Z">
            <w:rPr>
              <w:rFonts w:ascii="Times New Roman" w:hAnsi="Times New Roman"/>
              <w:sz w:val="24"/>
            </w:rPr>
          </w:rPrChange>
        </w:rPr>
        <w:t>Informacje na temat produktów firmy Aranet:</w:t>
      </w:r>
    </w:p>
    <w:p w14:paraId="6891B636" w14:textId="4FF70093" w:rsidR="002407BE" w:rsidRPr="001F4CC2" w:rsidRDefault="0065264F" w:rsidP="002407BE">
      <w:pPr>
        <w:spacing w:before="30" w:line="360" w:lineRule="auto"/>
        <w:rPr>
          <w:rFonts w:ascii="Times New Roman" w:hAnsi="Times New Roman"/>
          <w:color w:val="000000" w:themeColor="text1"/>
          <w:sz w:val="24"/>
          <w:rPrChange w:id="224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46" w:author="wersja poprawiona" w:date="2023-04-03T01:59:00Z">
            <w:rPr>
              <w:rFonts w:ascii="Times New Roman" w:hAnsi="Times New Roman"/>
              <w:sz w:val="24"/>
            </w:rPr>
          </w:rPrChange>
        </w:rPr>
        <w:tab/>
      </w:r>
      <w:r w:rsidR="002407BE" w:rsidRPr="001F4CC2">
        <w:rPr>
          <w:rFonts w:ascii="Times New Roman" w:hAnsi="Times New Roman"/>
          <w:color w:val="000000" w:themeColor="text1"/>
          <w:sz w:val="24"/>
          <w:rPrChange w:id="2247" w:author="wersja poprawiona" w:date="2023-04-03T01:59:00Z">
            <w:rPr>
              <w:rFonts w:ascii="Times New Roman" w:hAnsi="Times New Roman"/>
              <w:sz w:val="24"/>
            </w:rPr>
          </w:rPrChange>
        </w:rPr>
        <w:tab/>
      </w:r>
      <w:r w:rsidRPr="001F4CC2">
        <w:rPr>
          <w:rFonts w:ascii="Times New Roman" w:hAnsi="Times New Roman"/>
          <w:color w:val="000000" w:themeColor="text1"/>
          <w:sz w:val="24"/>
          <w:rPrChange w:id="2248" w:author="wersja poprawiona" w:date="2023-04-03T01:59:00Z">
            <w:rPr>
              <w:rFonts w:ascii="Times New Roman" w:hAnsi="Times New Roman"/>
              <w:sz w:val="24"/>
            </w:rPr>
          </w:rPrChange>
        </w:rPr>
        <w:t>https://aranet.com/ (</w:t>
      </w:r>
      <w:r w:rsidR="00504409" w:rsidRPr="001F4CC2">
        <w:rPr>
          <w:rFonts w:ascii="Times New Roman" w:hAnsi="Times New Roman"/>
          <w:color w:val="000000" w:themeColor="text1"/>
          <w:sz w:val="24"/>
          <w:rPrChange w:id="2249" w:author="wersja poprawiona" w:date="2023-04-03T01:59:00Z">
            <w:rPr>
              <w:rFonts w:ascii="Times New Roman" w:hAnsi="Times New Roman"/>
              <w:sz w:val="24"/>
            </w:rPr>
          </w:rPrChange>
        </w:rPr>
        <w:t>5</w:t>
      </w:r>
      <w:r w:rsidRPr="001F4CC2">
        <w:rPr>
          <w:rFonts w:ascii="Times New Roman" w:hAnsi="Times New Roman"/>
          <w:color w:val="000000" w:themeColor="text1"/>
          <w:sz w:val="24"/>
          <w:rPrChange w:id="2250" w:author="wersja poprawiona" w:date="2023-04-03T01:59:00Z">
            <w:rPr>
              <w:rFonts w:ascii="Times New Roman" w:hAnsi="Times New Roman"/>
              <w:sz w:val="24"/>
            </w:rPr>
          </w:rPrChange>
        </w:rPr>
        <w:t>.02.2023)</w:t>
      </w:r>
    </w:p>
    <w:p w14:paraId="40A7A1F7" w14:textId="77777777" w:rsidR="002407BE" w:rsidRDefault="002407BE" w:rsidP="002407BE">
      <w:pPr>
        <w:spacing w:before="30" w:line="360" w:lineRule="auto"/>
        <w:rPr>
          <w:del w:id="2251" w:author="wersja poprawiona" w:date="2023-04-03T01:59:00Z"/>
          <w:rFonts w:ascii="Times New Roman" w:hAnsi="Times New Roman" w:cs="Times New Roman"/>
          <w:sz w:val="24"/>
          <w:szCs w:val="24"/>
        </w:rPr>
      </w:pPr>
    </w:p>
    <w:p w14:paraId="349B2DA4" w14:textId="17B09D60" w:rsidR="0065264F" w:rsidRPr="001F4CC2" w:rsidRDefault="002407BE" w:rsidP="002407BE">
      <w:pPr>
        <w:spacing w:before="30" w:line="360" w:lineRule="auto"/>
        <w:ind w:left="708"/>
        <w:rPr>
          <w:rFonts w:ascii="Times New Roman" w:hAnsi="Times New Roman"/>
          <w:color w:val="000000" w:themeColor="text1"/>
          <w:sz w:val="24"/>
          <w:rPrChange w:id="225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53" w:author="wersja poprawiona" w:date="2023-04-03T01:59:00Z">
            <w:rPr>
              <w:rFonts w:ascii="Times New Roman" w:hAnsi="Times New Roman"/>
              <w:sz w:val="24"/>
            </w:rPr>
          </w:rPrChange>
        </w:rPr>
        <w:t xml:space="preserve">4. </w:t>
      </w:r>
      <w:r w:rsidR="0065264F" w:rsidRPr="001F4CC2">
        <w:rPr>
          <w:rFonts w:ascii="Times New Roman" w:hAnsi="Times New Roman"/>
          <w:color w:val="000000" w:themeColor="text1"/>
          <w:sz w:val="24"/>
          <w:rPrChange w:id="2254" w:author="wersja poprawiona" w:date="2023-04-03T01:59:00Z">
            <w:rPr>
              <w:rFonts w:ascii="Times New Roman" w:hAnsi="Times New Roman"/>
              <w:sz w:val="24"/>
            </w:rPr>
          </w:rPrChange>
        </w:rPr>
        <w:t>Informacje na temat produktów firmy UbiBot:</w:t>
      </w:r>
    </w:p>
    <w:p w14:paraId="3C83A400" w14:textId="51DDE9B5" w:rsidR="002407BE" w:rsidRPr="001F4CC2" w:rsidRDefault="0065264F" w:rsidP="002407BE">
      <w:pPr>
        <w:spacing w:before="30" w:line="360" w:lineRule="auto"/>
        <w:rPr>
          <w:rFonts w:ascii="Times New Roman" w:hAnsi="Times New Roman"/>
          <w:color w:val="000000" w:themeColor="text1"/>
          <w:sz w:val="24"/>
          <w:rPrChange w:id="225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56" w:author="wersja poprawiona" w:date="2023-04-03T01:59:00Z">
            <w:rPr>
              <w:rFonts w:ascii="Times New Roman" w:hAnsi="Times New Roman"/>
              <w:sz w:val="24"/>
            </w:rPr>
          </w:rPrChange>
        </w:rPr>
        <w:tab/>
      </w:r>
      <w:r w:rsidR="002407BE" w:rsidRPr="001F4CC2">
        <w:rPr>
          <w:rFonts w:ascii="Times New Roman" w:hAnsi="Times New Roman"/>
          <w:color w:val="000000" w:themeColor="text1"/>
          <w:sz w:val="24"/>
          <w:rPrChange w:id="2257" w:author="wersja poprawiona" w:date="2023-04-03T01:59:00Z">
            <w:rPr>
              <w:rFonts w:ascii="Times New Roman" w:hAnsi="Times New Roman"/>
              <w:sz w:val="24"/>
            </w:rPr>
          </w:rPrChange>
        </w:rPr>
        <w:tab/>
      </w:r>
      <w:r w:rsidR="00504409" w:rsidRPr="001F4CC2">
        <w:rPr>
          <w:rFonts w:ascii="Times New Roman" w:hAnsi="Times New Roman"/>
          <w:color w:val="000000" w:themeColor="text1"/>
          <w:sz w:val="24"/>
          <w:rPrChange w:id="2258" w:author="wersja poprawiona" w:date="2023-04-03T01:59:00Z">
            <w:rPr>
              <w:rFonts w:ascii="Times New Roman" w:hAnsi="Times New Roman"/>
              <w:sz w:val="24"/>
            </w:rPr>
          </w:rPrChange>
        </w:rPr>
        <w:t>https://ubibot.pl/ (5.02.2023)</w:t>
      </w:r>
    </w:p>
    <w:p w14:paraId="79FD4E6E" w14:textId="77777777" w:rsidR="002407BE" w:rsidRPr="002407BE" w:rsidRDefault="002407BE" w:rsidP="002407BE">
      <w:pPr>
        <w:spacing w:before="30" w:line="360" w:lineRule="auto"/>
        <w:rPr>
          <w:del w:id="2259" w:author="wersja poprawiona" w:date="2023-04-03T01:59:00Z"/>
          <w:rFonts w:ascii="Times New Roman" w:hAnsi="Times New Roman" w:cs="Times New Roman"/>
          <w:sz w:val="24"/>
          <w:szCs w:val="24"/>
        </w:rPr>
      </w:pPr>
    </w:p>
    <w:p w14:paraId="4AC94CEF" w14:textId="786ED07E" w:rsidR="002407BE" w:rsidRPr="001F4CC2" w:rsidRDefault="002407BE" w:rsidP="002407BE">
      <w:pPr>
        <w:spacing w:before="30" w:line="360" w:lineRule="auto"/>
        <w:ind w:firstLine="708"/>
        <w:rPr>
          <w:rFonts w:ascii="Times New Roman" w:hAnsi="Times New Roman"/>
          <w:color w:val="000000" w:themeColor="text1"/>
          <w:sz w:val="24"/>
          <w:rPrChange w:id="226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61" w:author="wersja poprawiona" w:date="2023-04-03T01:59:00Z">
            <w:rPr>
              <w:rFonts w:ascii="Times New Roman" w:hAnsi="Times New Roman"/>
              <w:sz w:val="24"/>
            </w:rPr>
          </w:rPrChange>
        </w:rPr>
        <w:t>5. Informacje na temat ESP32:</w:t>
      </w:r>
    </w:p>
    <w:p w14:paraId="53F99D4B" w14:textId="05B6B9AA" w:rsidR="0013402C" w:rsidRPr="001F4CC2" w:rsidRDefault="00504409" w:rsidP="00A21196">
      <w:pPr>
        <w:spacing w:before="30" w:line="360" w:lineRule="auto"/>
        <w:ind w:left="1410"/>
        <w:rPr>
          <w:rFonts w:ascii="Times New Roman" w:hAnsi="Times New Roman"/>
          <w:color w:val="000000" w:themeColor="text1"/>
          <w:sz w:val="24"/>
          <w:rPrChange w:id="226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63" w:author="wersja poprawiona" w:date="2023-04-03T01:59:00Z">
            <w:rPr>
              <w:rFonts w:ascii="Times New Roman" w:hAnsi="Times New Roman"/>
              <w:sz w:val="24"/>
            </w:rPr>
          </w:rPrChange>
        </w:rPr>
        <w:t>https://</w:t>
      </w:r>
      <w:del w:id="2264" w:author="wersja poprawiona" w:date="2023-04-03T01:59:00Z">
        <w:r w:rsidRPr="00504409">
          <w:rPr>
            <w:rFonts w:ascii="Times New Roman" w:hAnsi="Times New Roman" w:cs="Times New Roman"/>
            <w:sz w:val="24"/>
            <w:szCs w:val="24"/>
          </w:rPr>
          <w:delText>www.</w:delText>
        </w:r>
      </w:del>
      <w:r w:rsidRPr="001F4CC2">
        <w:rPr>
          <w:rFonts w:ascii="Times New Roman" w:hAnsi="Times New Roman"/>
          <w:color w:val="000000" w:themeColor="text1"/>
          <w:sz w:val="24"/>
          <w:rPrChange w:id="2265" w:author="wersja poprawiona" w:date="2023-04-03T01:59:00Z">
            <w:rPr>
              <w:rFonts w:ascii="Times New Roman" w:hAnsi="Times New Roman"/>
              <w:sz w:val="24"/>
            </w:rPr>
          </w:rPrChange>
        </w:rPr>
        <w:t>espressif.com/en/support/documents/technical-documents (12.02.2023)</w:t>
      </w:r>
    </w:p>
    <w:p w14:paraId="4DFD7138" w14:textId="77777777" w:rsidR="0013402C" w:rsidRDefault="0013402C" w:rsidP="002407BE">
      <w:pPr>
        <w:spacing w:before="30" w:line="360" w:lineRule="auto"/>
        <w:rPr>
          <w:del w:id="2266" w:author="wersja poprawiona" w:date="2023-04-03T01:59:00Z"/>
          <w:rFonts w:ascii="Times New Roman" w:hAnsi="Times New Roman" w:cs="Times New Roman"/>
          <w:sz w:val="24"/>
          <w:szCs w:val="24"/>
        </w:rPr>
      </w:pPr>
    </w:p>
    <w:p w14:paraId="006FE454" w14:textId="10E218A8" w:rsidR="002407BE" w:rsidRPr="001F4CC2" w:rsidRDefault="0013402C" w:rsidP="0013402C">
      <w:pPr>
        <w:spacing w:before="30" w:line="360" w:lineRule="auto"/>
        <w:ind w:firstLine="708"/>
        <w:rPr>
          <w:rFonts w:ascii="Times New Roman" w:hAnsi="Times New Roman"/>
          <w:color w:val="000000" w:themeColor="text1"/>
          <w:sz w:val="24"/>
          <w:rPrChange w:id="2267"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68" w:author="wersja poprawiona" w:date="2023-04-03T01:59:00Z">
            <w:rPr>
              <w:rFonts w:ascii="Times New Roman" w:hAnsi="Times New Roman"/>
              <w:sz w:val="24"/>
            </w:rPr>
          </w:rPrChange>
        </w:rPr>
        <w:t>6. Informacje na temat czujnika SHT30:</w:t>
      </w:r>
    </w:p>
    <w:p w14:paraId="332E6357" w14:textId="0EED4F9B" w:rsidR="0013402C" w:rsidRPr="001F4CC2" w:rsidRDefault="00504409" w:rsidP="00A21196">
      <w:pPr>
        <w:spacing w:before="30" w:line="360" w:lineRule="auto"/>
        <w:ind w:left="1416"/>
        <w:rPr>
          <w:rFonts w:ascii="Times New Roman" w:hAnsi="Times New Roman"/>
          <w:color w:val="000000" w:themeColor="text1"/>
          <w:sz w:val="24"/>
          <w:rPrChange w:id="2269"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70" w:author="wersja poprawiona" w:date="2023-04-03T01:59:00Z">
            <w:rPr>
              <w:rFonts w:ascii="Times New Roman" w:hAnsi="Times New Roman"/>
              <w:sz w:val="24"/>
            </w:rPr>
          </w:rPrChange>
        </w:rPr>
        <w:t>https://</w:t>
      </w:r>
      <w:del w:id="2271" w:author="wersja poprawiona" w:date="2023-04-03T01:59:00Z">
        <w:r w:rsidRPr="00504409">
          <w:rPr>
            <w:rFonts w:ascii="Times New Roman" w:hAnsi="Times New Roman" w:cs="Times New Roman"/>
            <w:sz w:val="24"/>
            <w:szCs w:val="24"/>
          </w:rPr>
          <w:delText>www.</w:delText>
        </w:r>
      </w:del>
      <w:r w:rsidRPr="001F4CC2">
        <w:rPr>
          <w:rFonts w:ascii="Times New Roman" w:hAnsi="Times New Roman"/>
          <w:color w:val="000000" w:themeColor="text1"/>
          <w:sz w:val="24"/>
          <w:rPrChange w:id="2272" w:author="wersja poprawiona" w:date="2023-04-03T01:59:00Z">
            <w:rPr>
              <w:rFonts w:ascii="Times New Roman" w:hAnsi="Times New Roman"/>
              <w:sz w:val="24"/>
            </w:rPr>
          </w:rPrChange>
        </w:rPr>
        <w:t>mouser.com/datasheet/2/682/Sensirion_Humidity_Sensors_SHT3x_Datasheet_digital-971521.pdf (12.02.2023)</w:t>
      </w:r>
    </w:p>
    <w:p w14:paraId="4113B41E" w14:textId="77777777" w:rsidR="0013402C" w:rsidRPr="002407BE" w:rsidRDefault="0013402C" w:rsidP="002407BE">
      <w:pPr>
        <w:spacing w:before="30" w:line="360" w:lineRule="auto"/>
        <w:rPr>
          <w:del w:id="2273" w:author="wersja poprawiona" w:date="2023-04-03T01:59:00Z"/>
          <w:rFonts w:ascii="Times New Roman" w:hAnsi="Times New Roman" w:cs="Times New Roman"/>
          <w:sz w:val="24"/>
          <w:szCs w:val="24"/>
        </w:rPr>
      </w:pPr>
    </w:p>
    <w:p w14:paraId="4A38119A" w14:textId="44DF1B56" w:rsidR="002407BE" w:rsidRPr="001F4CC2" w:rsidRDefault="0013402C" w:rsidP="002407BE">
      <w:pPr>
        <w:spacing w:before="30" w:line="360" w:lineRule="auto"/>
        <w:ind w:firstLine="708"/>
        <w:rPr>
          <w:rFonts w:ascii="Times New Roman" w:hAnsi="Times New Roman"/>
          <w:color w:val="000000" w:themeColor="text1"/>
          <w:sz w:val="24"/>
          <w:rPrChange w:id="2274"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75" w:author="wersja poprawiona" w:date="2023-04-03T01:59:00Z">
            <w:rPr>
              <w:rFonts w:ascii="Times New Roman" w:hAnsi="Times New Roman"/>
              <w:sz w:val="24"/>
            </w:rPr>
          </w:rPrChange>
        </w:rPr>
        <w:t>7</w:t>
      </w:r>
      <w:r w:rsidR="002407BE" w:rsidRPr="001F4CC2">
        <w:rPr>
          <w:rFonts w:ascii="Times New Roman" w:hAnsi="Times New Roman"/>
          <w:color w:val="000000" w:themeColor="text1"/>
          <w:sz w:val="24"/>
          <w:rPrChange w:id="2276" w:author="wersja poprawiona" w:date="2023-04-03T01:59:00Z">
            <w:rPr>
              <w:rFonts w:ascii="Times New Roman" w:hAnsi="Times New Roman"/>
              <w:sz w:val="24"/>
            </w:rPr>
          </w:rPrChange>
        </w:rPr>
        <w:t>. Informacje na temat HTTP:</w:t>
      </w:r>
    </w:p>
    <w:p w14:paraId="43D0D1A9" w14:textId="4A4478B9" w:rsidR="002407BE" w:rsidRPr="001F4CC2" w:rsidRDefault="00504409" w:rsidP="00A21196">
      <w:pPr>
        <w:spacing w:before="30" w:line="360" w:lineRule="auto"/>
        <w:ind w:left="708" w:firstLine="708"/>
        <w:rPr>
          <w:rFonts w:ascii="Times New Roman" w:hAnsi="Times New Roman"/>
          <w:color w:val="000000" w:themeColor="text1"/>
          <w:sz w:val="24"/>
          <w:rPrChange w:id="2277"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78" w:author="wersja poprawiona" w:date="2023-04-03T01:59:00Z">
            <w:rPr>
              <w:rFonts w:ascii="Times New Roman" w:hAnsi="Times New Roman"/>
              <w:sz w:val="24"/>
            </w:rPr>
          </w:rPrChange>
        </w:rPr>
        <w:t>https://sekurak.pl/protokol-http-podstawy/ (12.02.2023)</w:t>
      </w:r>
    </w:p>
    <w:p w14:paraId="2BF1AF54" w14:textId="77777777" w:rsidR="002407BE" w:rsidRPr="002407BE" w:rsidRDefault="002407BE" w:rsidP="002407BE">
      <w:pPr>
        <w:spacing w:before="30" w:line="360" w:lineRule="auto"/>
        <w:ind w:left="708" w:firstLine="708"/>
        <w:rPr>
          <w:del w:id="2279" w:author="wersja poprawiona" w:date="2023-04-03T01:59:00Z"/>
          <w:rFonts w:ascii="Times New Roman" w:hAnsi="Times New Roman" w:cs="Times New Roman"/>
          <w:sz w:val="24"/>
          <w:szCs w:val="24"/>
        </w:rPr>
      </w:pPr>
    </w:p>
    <w:p w14:paraId="60E172F4" w14:textId="1B33ACC3" w:rsidR="0065264F" w:rsidRPr="001F4CC2" w:rsidRDefault="0013402C" w:rsidP="002407BE">
      <w:pPr>
        <w:spacing w:before="30" w:line="360" w:lineRule="auto"/>
        <w:ind w:firstLine="708"/>
        <w:rPr>
          <w:rFonts w:ascii="Times New Roman" w:hAnsi="Times New Roman"/>
          <w:color w:val="000000" w:themeColor="text1"/>
          <w:sz w:val="24"/>
          <w:rPrChange w:id="228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81" w:author="wersja poprawiona" w:date="2023-04-03T01:59:00Z">
            <w:rPr>
              <w:rFonts w:ascii="Times New Roman" w:hAnsi="Times New Roman"/>
              <w:sz w:val="24"/>
            </w:rPr>
          </w:rPrChange>
        </w:rPr>
        <w:t>8</w:t>
      </w:r>
      <w:r w:rsidR="002407BE" w:rsidRPr="001F4CC2">
        <w:rPr>
          <w:rFonts w:ascii="Times New Roman" w:hAnsi="Times New Roman"/>
          <w:color w:val="000000" w:themeColor="text1"/>
          <w:sz w:val="24"/>
          <w:rPrChange w:id="2282" w:author="wersja poprawiona" w:date="2023-04-03T01:59:00Z">
            <w:rPr>
              <w:rFonts w:ascii="Times New Roman" w:hAnsi="Times New Roman"/>
              <w:sz w:val="24"/>
            </w:rPr>
          </w:rPrChange>
        </w:rPr>
        <w:t xml:space="preserve">. </w:t>
      </w:r>
      <w:r w:rsidR="0065264F" w:rsidRPr="001F4CC2">
        <w:rPr>
          <w:rFonts w:ascii="Times New Roman" w:hAnsi="Times New Roman"/>
          <w:color w:val="000000" w:themeColor="text1"/>
          <w:sz w:val="24"/>
          <w:rPrChange w:id="2283" w:author="wersja poprawiona" w:date="2023-04-03T01:59:00Z">
            <w:rPr>
              <w:rFonts w:ascii="Times New Roman" w:hAnsi="Times New Roman"/>
              <w:sz w:val="24"/>
            </w:rPr>
          </w:rPrChange>
        </w:rPr>
        <w:t>Informacje na temat frameworka Flask:</w:t>
      </w:r>
    </w:p>
    <w:p w14:paraId="744809C2" w14:textId="3FD83503" w:rsidR="002407BE" w:rsidRPr="001F4CC2" w:rsidRDefault="00504409" w:rsidP="00A21196">
      <w:pPr>
        <w:spacing w:before="30" w:line="360" w:lineRule="auto"/>
        <w:ind w:left="708" w:firstLine="708"/>
        <w:rPr>
          <w:rFonts w:ascii="Times New Roman" w:hAnsi="Times New Roman"/>
          <w:color w:val="000000" w:themeColor="text1"/>
          <w:sz w:val="24"/>
          <w:rPrChange w:id="2284"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85" w:author="wersja poprawiona" w:date="2023-04-03T01:59:00Z">
            <w:rPr>
              <w:rFonts w:ascii="Times New Roman" w:hAnsi="Times New Roman"/>
              <w:sz w:val="24"/>
            </w:rPr>
          </w:rPrChange>
        </w:rPr>
        <w:t>https://flask.palletsprojects.com/ (14.02.2023)</w:t>
      </w:r>
    </w:p>
    <w:p w14:paraId="71DFE77B" w14:textId="77777777" w:rsidR="002407BE" w:rsidRPr="002407BE" w:rsidRDefault="002407BE" w:rsidP="002407BE">
      <w:pPr>
        <w:rPr>
          <w:del w:id="2286" w:author="wersja poprawiona" w:date="2023-04-03T01:59:00Z"/>
          <w:rFonts w:ascii="Times New Roman" w:hAnsi="Times New Roman" w:cs="Times New Roman"/>
          <w:sz w:val="24"/>
          <w:szCs w:val="24"/>
        </w:rPr>
      </w:pPr>
    </w:p>
    <w:p w14:paraId="2DA55298" w14:textId="0970AB83" w:rsidR="0065264F" w:rsidRPr="001F4CC2" w:rsidRDefault="0013402C" w:rsidP="002407BE">
      <w:pPr>
        <w:spacing w:before="30" w:line="360" w:lineRule="auto"/>
        <w:ind w:firstLine="708"/>
        <w:rPr>
          <w:rFonts w:ascii="Times New Roman" w:hAnsi="Times New Roman"/>
          <w:color w:val="000000" w:themeColor="text1"/>
          <w:sz w:val="24"/>
          <w:rPrChange w:id="2287"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88" w:author="wersja poprawiona" w:date="2023-04-03T01:59:00Z">
            <w:rPr>
              <w:rFonts w:ascii="Times New Roman" w:hAnsi="Times New Roman"/>
              <w:sz w:val="24"/>
            </w:rPr>
          </w:rPrChange>
        </w:rPr>
        <w:t>9</w:t>
      </w:r>
      <w:r w:rsidR="002407BE" w:rsidRPr="001F4CC2">
        <w:rPr>
          <w:rFonts w:ascii="Times New Roman" w:hAnsi="Times New Roman"/>
          <w:color w:val="000000" w:themeColor="text1"/>
          <w:sz w:val="24"/>
          <w:rPrChange w:id="2289" w:author="wersja poprawiona" w:date="2023-04-03T01:59:00Z">
            <w:rPr>
              <w:rFonts w:ascii="Times New Roman" w:hAnsi="Times New Roman"/>
              <w:sz w:val="24"/>
            </w:rPr>
          </w:rPrChange>
        </w:rPr>
        <w:t xml:space="preserve">. </w:t>
      </w:r>
      <w:r w:rsidR="0065264F" w:rsidRPr="001F4CC2">
        <w:rPr>
          <w:rFonts w:ascii="Times New Roman" w:hAnsi="Times New Roman"/>
          <w:color w:val="000000" w:themeColor="text1"/>
          <w:sz w:val="24"/>
          <w:rPrChange w:id="2290" w:author="wersja poprawiona" w:date="2023-04-03T01:59:00Z">
            <w:rPr>
              <w:rFonts w:ascii="Times New Roman" w:hAnsi="Times New Roman"/>
              <w:sz w:val="24"/>
            </w:rPr>
          </w:rPrChange>
        </w:rPr>
        <w:t>Informacje na temat Plotly:</w:t>
      </w:r>
    </w:p>
    <w:p w14:paraId="3A5E4E70" w14:textId="18ADE2EE" w:rsidR="0065264F" w:rsidRPr="001F4CC2" w:rsidRDefault="0065264F" w:rsidP="002407BE">
      <w:pPr>
        <w:spacing w:before="30" w:line="360" w:lineRule="auto"/>
        <w:rPr>
          <w:rFonts w:ascii="Times New Roman" w:hAnsi="Times New Roman"/>
          <w:color w:val="000000" w:themeColor="text1"/>
          <w:sz w:val="24"/>
          <w:rPrChange w:id="2291"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292" w:author="wersja poprawiona" w:date="2023-04-03T01:59:00Z">
            <w:rPr>
              <w:rFonts w:ascii="Times New Roman" w:hAnsi="Times New Roman"/>
              <w:sz w:val="24"/>
            </w:rPr>
          </w:rPrChange>
        </w:rPr>
        <w:tab/>
      </w:r>
      <w:r w:rsidR="002407BE" w:rsidRPr="001F4CC2">
        <w:rPr>
          <w:rFonts w:ascii="Times New Roman" w:hAnsi="Times New Roman"/>
          <w:color w:val="000000" w:themeColor="text1"/>
          <w:sz w:val="24"/>
          <w:rPrChange w:id="2293" w:author="wersja poprawiona" w:date="2023-04-03T01:59:00Z">
            <w:rPr>
              <w:rFonts w:ascii="Times New Roman" w:hAnsi="Times New Roman"/>
              <w:sz w:val="24"/>
            </w:rPr>
          </w:rPrChange>
        </w:rPr>
        <w:tab/>
      </w:r>
      <w:r w:rsidR="00504409" w:rsidRPr="001F4CC2">
        <w:rPr>
          <w:rFonts w:ascii="Times New Roman" w:hAnsi="Times New Roman"/>
          <w:color w:val="000000" w:themeColor="text1"/>
          <w:sz w:val="24"/>
          <w:rPrChange w:id="2294" w:author="wersja poprawiona" w:date="2023-04-03T01:59:00Z">
            <w:rPr>
              <w:rFonts w:ascii="Times New Roman" w:hAnsi="Times New Roman"/>
              <w:sz w:val="24"/>
            </w:rPr>
          </w:rPrChange>
        </w:rPr>
        <w:t>https://plotly.com/ (10.02.2023)</w:t>
      </w:r>
    </w:p>
    <w:p w14:paraId="61E77A08" w14:textId="086D0145" w:rsidR="00B042A4" w:rsidRPr="001F4CC2" w:rsidRDefault="00B042A4" w:rsidP="002407BE">
      <w:pPr>
        <w:spacing w:before="30" w:line="360" w:lineRule="auto"/>
        <w:rPr>
          <w:ins w:id="2295" w:author="wersja poprawiona" w:date="2023-04-03T01:59:00Z"/>
          <w:rFonts w:ascii="Times New Roman" w:hAnsi="Times New Roman" w:cs="Times New Roman"/>
          <w:color w:val="000000" w:themeColor="text1"/>
          <w:sz w:val="24"/>
          <w:szCs w:val="24"/>
        </w:rPr>
      </w:pPr>
      <w:ins w:id="2296" w:author="wersja poprawiona" w:date="2023-04-03T01:59:00Z">
        <w:r w:rsidRPr="001F4CC2">
          <w:rPr>
            <w:rFonts w:ascii="Times New Roman" w:hAnsi="Times New Roman" w:cs="Times New Roman"/>
            <w:color w:val="000000" w:themeColor="text1"/>
            <w:sz w:val="24"/>
            <w:szCs w:val="24"/>
          </w:rPr>
          <w:tab/>
          <w:t>10. Informacje o temperaturze dobowej w Polsce:</w:t>
        </w:r>
      </w:ins>
    </w:p>
    <w:p w14:paraId="58D67148" w14:textId="3F4D4CA3" w:rsidR="00B042A4" w:rsidRPr="001F4CC2" w:rsidRDefault="00B042A4" w:rsidP="00B042A4">
      <w:pPr>
        <w:spacing w:before="30" w:line="360" w:lineRule="auto"/>
        <w:ind w:left="1410"/>
        <w:rPr>
          <w:ins w:id="2297" w:author="wersja poprawiona" w:date="2023-04-03T01:59:00Z"/>
          <w:rFonts w:ascii="Times New Roman" w:hAnsi="Times New Roman" w:cs="Times New Roman"/>
          <w:color w:val="000000" w:themeColor="text1"/>
          <w:sz w:val="24"/>
          <w:szCs w:val="24"/>
        </w:rPr>
      </w:pPr>
      <w:ins w:id="2298" w:author="wersja poprawiona" w:date="2023-04-03T01:59:00Z">
        <w:r w:rsidRPr="001F4CC2">
          <w:rPr>
            <w:rFonts w:ascii="Times New Roman" w:hAnsi="Times New Roman" w:cs="Times New Roman"/>
            <w:color w:val="000000" w:themeColor="text1"/>
            <w:sz w:val="24"/>
            <w:szCs w:val="24"/>
          </w:rPr>
          <w:t>https://imgw.pl/wydarzenia/charakterystyka-wybranych-elementow-klimatu-w-polsce-w-2022-roku-podsumowanie (5.02.2023)</w:t>
        </w:r>
      </w:ins>
    </w:p>
    <w:p w14:paraId="029528AC" w14:textId="3A445EC1" w:rsidR="00B042A4" w:rsidRPr="001F4CC2" w:rsidRDefault="00B042A4" w:rsidP="002407BE">
      <w:pPr>
        <w:spacing w:before="30" w:line="360" w:lineRule="auto"/>
        <w:rPr>
          <w:ins w:id="2299" w:author="wersja poprawiona" w:date="2023-04-03T01:59:00Z"/>
          <w:rFonts w:ascii="Times New Roman" w:hAnsi="Times New Roman" w:cs="Times New Roman"/>
          <w:color w:val="000000" w:themeColor="text1"/>
          <w:sz w:val="24"/>
          <w:szCs w:val="24"/>
        </w:rPr>
      </w:pPr>
      <w:ins w:id="2300" w:author="wersja poprawiona" w:date="2023-04-03T01:59:00Z">
        <w:r w:rsidRPr="001F4CC2">
          <w:rPr>
            <w:rFonts w:ascii="Times New Roman" w:hAnsi="Times New Roman" w:cs="Times New Roman"/>
            <w:color w:val="000000" w:themeColor="text1"/>
            <w:sz w:val="24"/>
            <w:szCs w:val="24"/>
          </w:rPr>
          <w:tab/>
          <w:t>11. Informacje na temat tworzywa PLA:</w:t>
        </w:r>
      </w:ins>
    </w:p>
    <w:p w14:paraId="10635E52" w14:textId="51BD0D51" w:rsidR="003F1DA1" w:rsidRPr="001F4CC2" w:rsidRDefault="003F1DA1" w:rsidP="003F1DA1">
      <w:pPr>
        <w:ind w:left="708" w:firstLine="708"/>
        <w:rPr>
          <w:ins w:id="2301" w:author="wersja poprawiona" w:date="2023-04-03T01:59:00Z"/>
          <w:noProof/>
          <w:color w:val="000000" w:themeColor="text1"/>
        </w:rPr>
      </w:pPr>
      <w:ins w:id="2302" w:author="wersja poprawiona" w:date="2023-04-03T01:59:00Z">
        <w:r w:rsidRPr="001F4CC2">
          <w:rPr>
            <w:noProof/>
            <w:color w:val="000000" w:themeColor="text1"/>
          </w:rPr>
          <w:t>http://reprap.org/wiki/PLA (6.02.2023)</w:t>
        </w:r>
      </w:ins>
    </w:p>
    <w:p w14:paraId="0A5B38FE" w14:textId="77777777" w:rsidR="003F1DA1" w:rsidRPr="001F4CC2" w:rsidRDefault="003F1DA1" w:rsidP="003F1DA1">
      <w:pPr>
        <w:spacing w:before="30" w:line="360" w:lineRule="auto"/>
        <w:ind w:firstLine="708"/>
        <w:rPr>
          <w:ins w:id="2303" w:author="wersja poprawiona" w:date="2023-04-03T01:59:00Z"/>
          <w:rFonts w:ascii="Times New Roman" w:hAnsi="Times New Roman" w:cs="Times New Roman"/>
          <w:color w:val="000000" w:themeColor="text1"/>
          <w:sz w:val="24"/>
          <w:szCs w:val="24"/>
        </w:rPr>
      </w:pPr>
    </w:p>
    <w:p w14:paraId="5F960C33" w14:textId="01A0A15E" w:rsidR="003F1DA1" w:rsidRPr="001F4CC2" w:rsidRDefault="003F1DA1" w:rsidP="003F1DA1">
      <w:pPr>
        <w:spacing w:before="30" w:line="360" w:lineRule="auto"/>
        <w:ind w:firstLine="708"/>
        <w:rPr>
          <w:ins w:id="2304" w:author="wersja poprawiona" w:date="2023-04-03T01:59:00Z"/>
          <w:rFonts w:ascii="Times New Roman" w:hAnsi="Times New Roman" w:cs="Times New Roman"/>
          <w:color w:val="000000" w:themeColor="text1"/>
          <w:sz w:val="24"/>
          <w:szCs w:val="24"/>
        </w:rPr>
      </w:pPr>
      <w:ins w:id="2305" w:author="wersja poprawiona" w:date="2023-04-03T01:59:00Z">
        <w:r w:rsidRPr="001F4CC2">
          <w:rPr>
            <w:rFonts w:ascii="Times New Roman" w:hAnsi="Times New Roman" w:cs="Times New Roman"/>
            <w:color w:val="000000" w:themeColor="text1"/>
            <w:sz w:val="24"/>
            <w:szCs w:val="24"/>
          </w:rPr>
          <w:t>12. Informacje na temat rezystancyjnych czujników wilgotności gleby:</w:t>
        </w:r>
      </w:ins>
    </w:p>
    <w:p w14:paraId="1A5EE6E2" w14:textId="03698E76" w:rsidR="003F1DA1" w:rsidRPr="001F4CC2" w:rsidRDefault="003F1DA1" w:rsidP="003F1DA1">
      <w:pPr>
        <w:ind w:left="1416"/>
        <w:rPr>
          <w:ins w:id="2306" w:author="wersja poprawiona" w:date="2023-04-03T01:59:00Z"/>
          <w:noProof/>
          <w:color w:val="000000" w:themeColor="text1"/>
        </w:rPr>
      </w:pPr>
      <w:ins w:id="2307" w:author="wersja poprawiona" w:date="2023-04-03T01:59:00Z">
        <w:r w:rsidRPr="001F4CC2">
          <w:rPr>
            <w:noProof/>
            <w:color w:val="000000" w:themeColor="text1"/>
          </w:rPr>
          <w:t>https://forbot.pl/blog/czujniki-wilgotnosci-gleby-dlaczego-sa-tak-problematyczne-id52948 (6.02.2023)</w:t>
        </w:r>
      </w:ins>
    </w:p>
    <w:p w14:paraId="5CB4C879" w14:textId="77777777" w:rsidR="003F1DA1" w:rsidRPr="001F4CC2" w:rsidRDefault="003F1DA1" w:rsidP="003F1DA1">
      <w:pPr>
        <w:rPr>
          <w:ins w:id="2308" w:author="wersja poprawiona" w:date="2023-04-03T01:59:00Z"/>
          <w:noProof/>
          <w:color w:val="000000" w:themeColor="text1"/>
        </w:rPr>
      </w:pPr>
    </w:p>
    <w:p w14:paraId="1CA1768F" w14:textId="5BA62842" w:rsidR="008D30BC" w:rsidRPr="001F4CC2" w:rsidRDefault="003F1DA1" w:rsidP="003F1DA1">
      <w:pPr>
        <w:rPr>
          <w:rFonts w:ascii="Times New Roman" w:hAnsi="Times New Roman"/>
          <w:b/>
          <w:color w:val="000000" w:themeColor="text1"/>
          <w:sz w:val="28"/>
          <w:rPrChange w:id="2309" w:author="wersja poprawiona" w:date="2023-04-03T01:59:00Z">
            <w:rPr>
              <w:rFonts w:ascii="Times New Roman" w:hAnsi="Times New Roman"/>
              <w:b/>
              <w:sz w:val="28"/>
            </w:rPr>
          </w:rPrChange>
        </w:rPr>
      </w:pPr>
      <w:ins w:id="2310" w:author="wersja poprawiona" w:date="2023-04-03T01:59:00Z">
        <w:r w:rsidRPr="001F4CC2">
          <w:rPr>
            <w:rFonts w:ascii="Times New Roman" w:hAnsi="Times New Roman" w:cs="Times New Roman"/>
            <w:b/>
            <w:bCs/>
            <w:color w:val="000000" w:themeColor="text1"/>
            <w:sz w:val="28"/>
            <w:szCs w:val="28"/>
          </w:rPr>
          <w:t xml:space="preserve"> </w:t>
        </w:r>
      </w:ins>
      <w:r w:rsidR="008D30BC" w:rsidRPr="001F4CC2">
        <w:rPr>
          <w:rFonts w:ascii="Times New Roman" w:hAnsi="Times New Roman"/>
          <w:b/>
          <w:color w:val="000000" w:themeColor="text1"/>
          <w:sz w:val="28"/>
          <w:rPrChange w:id="2311" w:author="wersja poprawiona" w:date="2023-04-03T01:59:00Z">
            <w:rPr>
              <w:rFonts w:ascii="Times New Roman" w:hAnsi="Times New Roman"/>
              <w:b/>
              <w:sz w:val="28"/>
            </w:rPr>
          </w:rPrChange>
        </w:rPr>
        <w:br w:type="page"/>
      </w:r>
    </w:p>
    <w:p w14:paraId="350C0FC4" w14:textId="70B64C7E" w:rsidR="00E20F04" w:rsidRPr="001F4CC2" w:rsidRDefault="00E20F04" w:rsidP="0083267E">
      <w:pPr>
        <w:pStyle w:val="Nagwek1"/>
      </w:pPr>
      <w:bookmarkStart w:id="2312" w:name="_Toc128879312"/>
      <w:r w:rsidRPr="001F4CC2">
        <w:lastRenderedPageBreak/>
        <w:t>8. Streszczenie</w:t>
      </w:r>
      <w:bookmarkEnd w:id="2312"/>
    </w:p>
    <w:p w14:paraId="46891F97" w14:textId="158DD0F4" w:rsidR="00654B36" w:rsidRPr="001F4CC2" w:rsidRDefault="00654B36" w:rsidP="008D30BC">
      <w:pPr>
        <w:ind w:firstLine="708"/>
        <w:jc w:val="both"/>
        <w:rPr>
          <w:rFonts w:ascii="Times New Roman" w:hAnsi="Times New Roman"/>
          <w:color w:val="000000" w:themeColor="text1"/>
          <w:sz w:val="24"/>
          <w:rPrChange w:id="2313"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314" w:author="wersja poprawiona" w:date="2023-04-03T01:59:00Z">
            <w:rPr>
              <w:rFonts w:ascii="Times New Roman" w:hAnsi="Times New Roman"/>
              <w:sz w:val="24"/>
            </w:rPr>
          </w:rPrChange>
        </w:rPr>
        <w:t>Tematem pracy jest „System automatyki szklarni z wykorzystaniem sieci bezprzewodowej”. Celem pracy było zaprojektowanie i stworzenie prototypu urządzenia pomiarowego mierzącego parametry mikroklimatu w szklarni.</w:t>
      </w:r>
    </w:p>
    <w:p w14:paraId="4533441E" w14:textId="16BEA2E3" w:rsidR="00654B36" w:rsidRPr="001F4CC2" w:rsidRDefault="00654B36" w:rsidP="008D30BC">
      <w:pPr>
        <w:ind w:firstLine="708"/>
        <w:jc w:val="both"/>
        <w:rPr>
          <w:rFonts w:ascii="Times New Roman" w:hAnsi="Times New Roman"/>
          <w:color w:val="000000" w:themeColor="text1"/>
          <w:sz w:val="24"/>
          <w:rPrChange w:id="2315"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316" w:author="wersja poprawiona" w:date="2023-04-03T01:59:00Z">
            <w:rPr>
              <w:rFonts w:ascii="Times New Roman" w:hAnsi="Times New Roman"/>
              <w:sz w:val="24"/>
            </w:rPr>
          </w:rPrChange>
        </w:rPr>
        <w:t>W pierwszej części pracy opisany został wpływ klimatu na cykl życia rośliny.</w:t>
      </w:r>
      <w:ins w:id="2317" w:author="wersja poprawiona" w:date="2023-04-03T01:59:00Z">
        <w:r w:rsidR="00EF5A90" w:rsidRPr="001F4CC2">
          <w:rPr>
            <w:rFonts w:ascii="Times New Roman" w:hAnsi="Times New Roman" w:cs="Times New Roman"/>
            <w:color w:val="000000" w:themeColor="text1"/>
            <w:sz w:val="24"/>
            <w:szCs w:val="24"/>
          </w:rPr>
          <w:t xml:space="preserve"> Z naciskiem na jej najważniejsze procesy życiowe, czyli fotosyntezę i transpirację.</w:t>
        </w:r>
      </w:ins>
    </w:p>
    <w:p w14:paraId="08B69A6B" w14:textId="35C03BD7" w:rsidR="00654B36" w:rsidRPr="001F4CC2" w:rsidRDefault="00654B36" w:rsidP="008D30BC">
      <w:pPr>
        <w:ind w:firstLine="708"/>
        <w:jc w:val="both"/>
        <w:rPr>
          <w:rFonts w:ascii="Times New Roman" w:hAnsi="Times New Roman"/>
          <w:color w:val="000000" w:themeColor="text1"/>
          <w:sz w:val="24"/>
          <w:rPrChange w:id="2318"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319" w:author="wersja poprawiona" w:date="2023-04-03T01:59:00Z">
            <w:rPr>
              <w:rFonts w:ascii="Times New Roman" w:hAnsi="Times New Roman"/>
              <w:sz w:val="24"/>
            </w:rPr>
          </w:rPrChange>
        </w:rPr>
        <w:t>W drugiej części pracy przedstawiony został przegląd rynku rozwiązań urządzeń pomiarowych przeznaczony do użytku w szklarni</w:t>
      </w:r>
      <w:del w:id="2320" w:author="wersja poprawiona" w:date="2023-04-03T01:59:00Z">
        <w:r w:rsidRPr="00654B36">
          <w:rPr>
            <w:rFonts w:ascii="Times New Roman" w:hAnsi="Times New Roman" w:cs="Times New Roman"/>
            <w:sz w:val="24"/>
            <w:szCs w:val="24"/>
          </w:rPr>
          <w:delText>.</w:delText>
        </w:r>
      </w:del>
      <w:ins w:id="2321" w:author="wersja poprawiona" w:date="2023-04-03T01:59:00Z">
        <w:r w:rsidR="00EF5A90" w:rsidRPr="001F4CC2">
          <w:rPr>
            <w:rFonts w:ascii="Times New Roman" w:hAnsi="Times New Roman" w:cs="Times New Roman"/>
            <w:color w:val="000000" w:themeColor="text1"/>
            <w:sz w:val="24"/>
            <w:szCs w:val="24"/>
          </w:rPr>
          <w:t xml:space="preserve"> oraz analiza wad, ograniczeń i potencjalnych zagrożeń opisywanych rozwiązań</w:t>
        </w:r>
      </w:ins>
    </w:p>
    <w:p w14:paraId="22F4D364" w14:textId="7203A487" w:rsidR="00654B36" w:rsidRPr="001F4CC2" w:rsidRDefault="00654B36" w:rsidP="008D30BC">
      <w:pPr>
        <w:ind w:firstLine="708"/>
        <w:jc w:val="both"/>
        <w:rPr>
          <w:rFonts w:ascii="Times New Roman" w:hAnsi="Times New Roman"/>
          <w:color w:val="000000" w:themeColor="text1"/>
          <w:sz w:val="24"/>
          <w:rPrChange w:id="2322"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323" w:author="wersja poprawiona" w:date="2023-04-03T01:59:00Z">
            <w:rPr>
              <w:rFonts w:ascii="Times New Roman" w:hAnsi="Times New Roman"/>
              <w:sz w:val="24"/>
            </w:rPr>
          </w:rPrChange>
        </w:rPr>
        <w:t>Ostatnia część pracy opisuje proces projektowania urządzenia i tworzenia jego oprogramowania.</w:t>
      </w:r>
    </w:p>
    <w:p w14:paraId="10CBD4A5" w14:textId="2E40C5B5" w:rsidR="00EF5A90" w:rsidRPr="001F4CC2" w:rsidRDefault="00EF5A90" w:rsidP="008D30BC">
      <w:pPr>
        <w:ind w:firstLine="708"/>
        <w:jc w:val="both"/>
        <w:rPr>
          <w:ins w:id="2324" w:author="wersja poprawiona" w:date="2023-04-03T01:59:00Z"/>
          <w:rFonts w:ascii="Times New Roman" w:hAnsi="Times New Roman" w:cs="Times New Roman"/>
          <w:color w:val="000000" w:themeColor="text1"/>
          <w:sz w:val="24"/>
          <w:szCs w:val="24"/>
        </w:rPr>
      </w:pPr>
      <w:ins w:id="2325" w:author="wersja poprawiona" w:date="2023-04-03T01:59:00Z">
        <w:r w:rsidRPr="001F4CC2">
          <w:rPr>
            <w:rFonts w:ascii="Times New Roman" w:hAnsi="Times New Roman" w:cs="Times New Roman"/>
            <w:color w:val="000000" w:themeColor="text1"/>
            <w:sz w:val="24"/>
            <w:szCs w:val="24"/>
          </w:rPr>
          <w:t>Część sprzętowa opisywanego urządzenia została wykonana z zastosowaniem pojemnościowego czujnika wilgotności gleby, sensora SHT30 oraz mikrokontrolera ESP32. Obudowa powstała metodą druku 3D.</w:t>
        </w:r>
      </w:ins>
    </w:p>
    <w:p w14:paraId="0E4792D9" w14:textId="42E8E21F" w:rsidR="00654B36" w:rsidRPr="001F4CC2" w:rsidRDefault="00EF5A90" w:rsidP="00EF5A90">
      <w:pPr>
        <w:ind w:firstLine="708"/>
        <w:jc w:val="both"/>
        <w:rPr>
          <w:ins w:id="2326" w:author="wersja poprawiona" w:date="2023-04-03T01:59:00Z"/>
          <w:rFonts w:ascii="Times New Roman" w:hAnsi="Times New Roman" w:cs="Times New Roman"/>
          <w:color w:val="000000" w:themeColor="text1"/>
          <w:sz w:val="24"/>
          <w:szCs w:val="24"/>
        </w:rPr>
      </w:pPr>
      <w:ins w:id="2327" w:author="wersja poprawiona" w:date="2023-04-03T01:59:00Z">
        <w:r w:rsidRPr="001F4CC2">
          <w:rPr>
            <w:rFonts w:ascii="Times New Roman" w:hAnsi="Times New Roman" w:cs="Times New Roman"/>
            <w:color w:val="000000" w:themeColor="text1"/>
            <w:sz w:val="24"/>
            <w:szCs w:val="24"/>
          </w:rPr>
          <w:t>Oprogramowanie mikrokontrolera powstało z wykorzystaniem frameworka Arduino w języku będącym pochodną C/C++. Aplikację serwerową napisane w języku Python stosując bibliotekę Flask.</w:t>
        </w:r>
      </w:ins>
    </w:p>
    <w:p w14:paraId="7B37937A" w14:textId="1E21B5D2" w:rsidR="00EF5A90" w:rsidRPr="001F4CC2" w:rsidRDefault="00EF5A90" w:rsidP="00EF5A90">
      <w:pPr>
        <w:ind w:firstLine="708"/>
        <w:jc w:val="both"/>
        <w:rPr>
          <w:rFonts w:ascii="Times New Roman" w:hAnsi="Times New Roman"/>
          <w:color w:val="000000" w:themeColor="text1"/>
          <w:sz w:val="24"/>
          <w:rPrChange w:id="2328" w:author="wersja poprawiona" w:date="2023-04-03T01:59:00Z">
            <w:rPr>
              <w:rFonts w:ascii="Times New Roman" w:hAnsi="Times New Roman"/>
              <w:sz w:val="24"/>
            </w:rPr>
          </w:rPrChange>
        </w:rPr>
      </w:pPr>
    </w:p>
    <w:p w14:paraId="0E48EE91" w14:textId="77777777" w:rsidR="00EF5A90" w:rsidRPr="001F4CC2" w:rsidRDefault="00EF5A90" w:rsidP="00EF5A90">
      <w:pPr>
        <w:ind w:firstLine="708"/>
        <w:jc w:val="both"/>
        <w:rPr>
          <w:rFonts w:ascii="Times New Roman" w:hAnsi="Times New Roman"/>
          <w:color w:val="000000" w:themeColor="text1"/>
          <w:sz w:val="24"/>
          <w:rPrChange w:id="2329" w:author="wersja poprawiona" w:date="2023-04-03T01:59:00Z">
            <w:rPr>
              <w:rFonts w:ascii="Times New Roman" w:hAnsi="Times New Roman"/>
              <w:sz w:val="24"/>
            </w:rPr>
          </w:rPrChange>
        </w:rPr>
      </w:pPr>
    </w:p>
    <w:p w14:paraId="49604E45" w14:textId="1EF4E9C6" w:rsidR="007D318C" w:rsidRPr="001F4CC2" w:rsidRDefault="00654B36" w:rsidP="00EF5A90">
      <w:pPr>
        <w:ind w:firstLine="708"/>
        <w:jc w:val="both"/>
        <w:rPr>
          <w:rFonts w:ascii="Times New Roman" w:hAnsi="Times New Roman"/>
          <w:color w:val="000000" w:themeColor="text1"/>
          <w:sz w:val="24"/>
          <w:rPrChange w:id="2330" w:author="wersja poprawiona" w:date="2023-04-03T01:59:00Z">
            <w:rPr>
              <w:rFonts w:ascii="Times New Roman" w:hAnsi="Times New Roman"/>
              <w:sz w:val="24"/>
            </w:rPr>
          </w:rPrChange>
        </w:rPr>
      </w:pPr>
      <w:r w:rsidRPr="001F4CC2">
        <w:rPr>
          <w:rFonts w:ascii="Times New Roman" w:hAnsi="Times New Roman"/>
          <w:color w:val="000000" w:themeColor="text1"/>
          <w:sz w:val="24"/>
          <w:rPrChange w:id="2331" w:author="wersja poprawiona" w:date="2023-04-03T01:59:00Z">
            <w:rPr>
              <w:rFonts w:ascii="Times New Roman" w:hAnsi="Times New Roman"/>
              <w:sz w:val="24"/>
            </w:rPr>
          </w:rPrChange>
        </w:rPr>
        <w:t xml:space="preserve">Słowa kluczowe: szklarnia, mikrokontroler, </w:t>
      </w:r>
      <w:r w:rsidR="00A561B0" w:rsidRPr="001F4CC2">
        <w:rPr>
          <w:rFonts w:ascii="Times New Roman" w:hAnsi="Times New Roman"/>
          <w:color w:val="000000" w:themeColor="text1"/>
          <w:sz w:val="24"/>
          <w:rPrChange w:id="2332" w:author="wersja poprawiona" w:date="2023-04-03T01:59:00Z">
            <w:rPr>
              <w:rFonts w:ascii="Times New Roman" w:hAnsi="Times New Roman"/>
              <w:sz w:val="24"/>
            </w:rPr>
          </w:rPrChange>
        </w:rPr>
        <w:t>Wi-Fi</w:t>
      </w:r>
    </w:p>
    <w:p w14:paraId="56744BA3" w14:textId="77777777" w:rsidR="00EF5A90" w:rsidRPr="001F4CC2" w:rsidRDefault="00EF5A90">
      <w:pPr>
        <w:rPr>
          <w:rFonts w:ascii="Times New Roman" w:hAnsi="Times New Roman"/>
          <w:b/>
          <w:color w:val="000000" w:themeColor="text1"/>
          <w:sz w:val="28"/>
          <w:rPrChange w:id="2333" w:author="wersja poprawiona" w:date="2023-04-03T01:59:00Z">
            <w:rPr>
              <w:rFonts w:ascii="Times New Roman" w:hAnsi="Times New Roman"/>
              <w:sz w:val="24"/>
            </w:rPr>
          </w:rPrChange>
        </w:rPr>
        <w:pPrChange w:id="2334" w:author="wersja poprawiona" w:date="2023-04-03T01:59:00Z">
          <w:pPr>
            <w:ind w:firstLine="708"/>
            <w:jc w:val="both"/>
          </w:pPr>
        </w:pPrChange>
      </w:pPr>
      <w:bookmarkStart w:id="2335" w:name="_Toc128879313"/>
      <w:ins w:id="2336" w:author="wersja poprawiona" w:date="2023-04-03T01:59:00Z">
        <w:r w:rsidRPr="001F4CC2">
          <w:rPr>
            <w:color w:val="000000" w:themeColor="text1"/>
          </w:rPr>
          <w:br w:type="page"/>
        </w:r>
      </w:ins>
    </w:p>
    <w:p w14:paraId="46BE6BF0" w14:textId="0D176B19" w:rsidR="007D318C" w:rsidRPr="001F4CC2" w:rsidRDefault="00A561B0" w:rsidP="0083267E">
      <w:pPr>
        <w:pStyle w:val="Nagwek1"/>
      </w:pPr>
      <w:r w:rsidRPr="001F4CC2">
        <w:lastRenderedPageBreak/>
        <w:t>9.</w:t>
      </w:r>
      <w:r w:rsidR="007D318C" w:rsidRPr="001F4CC2">
        <w:t xml:space="preserve"> Abstract</w:t>
      </w:r>
      <w:bookmarkEnd w:id="2335"/>
    </w:p>
    <w:p w14:paraId="782AEE22" w14:textId="77777777" w:rsidR="00EF5A90" w:rsidRPr="001F4CC2" w:rsidRDefault="00EF5A90" w:rsidP="00EF5A90">
      <w:pPr>
        <w:spacing w:before="30" w:line="360" w:lineRule="auto"/>
        <w:ind w:firstLine="360"/>
        <w:jc w:val="both"/>
        <w:rPr>
          <w:rFonts w:ascii="Times New Roman" w:hAnsi="Times New Roman"/>
          <w:color w:val="000000" w:themeColor="text1"/>
          <w:sz w:val="24"/>
          <w:rPrChange w:id="2337" w:author="wersja poprawiona" w:date="2023-04-03T01:59:00Z">
            <w:rPr>
              <w:rFonts w:ascii="Times New Roman" w:hAnsi="Times New Roman"/>
              <w:sz w:val="24"/>
            </w:rPr>
          </w:rPrChange>
        </w:rPr>
        <w:pPrChange w:id="2338" w:author="wersja poprawiona" w:date="2023-04-03T01:59:00Z">
          <w:pPr>
            <w:pStyle w:val="Akapitzlist"/>
            <w:spacing w:before="30" w:line="360" w:lineRule="auto"/>
            <w:ind w:left="360" w:firstLine="348"/>
            <w:jc w:val="both"/>
          </w:pPr>
        </w:pPrChange>
      </w:pPr>
      <w:r w:rsidRPr="001F4CC2">
        <w:rPr>
          <w:rFonts w:ascii="Times New Roman" w:hAnsi="Times New Roman"/>
          <w:color w:val="000000" w:themeColor="text1"/>
          <w:sz w:val="24"/>
          <w:rPrChange w:id="2339" w:author="wersja poprawiona" w:date="2023-04-03T01:59:00Z">
            <w:rPr>
              <w:rFonts w:ascii="Times New Roman" w:hAnsi="Times New Roman"/>
              <w:sz w:val="24"/>
            </w:rPr>
          </w:rPrChange>
        </w:rPr>
        <w:t xml:space="preserve">The </w:t>
      </w:r>
      <w:proofErr w:type="spellStart"/>
      <w:r w:rsidRPr="001F4CC2">
        <w:rPr>
          <w:rFonts w:ascii="Times New Roman" w:hAnsi="Times New Roman"/>
          <w:color w:val="000000" w:themeColor="text1"/>
          <w:sz w:val="24"/>
          <w:rPrChange w:id="2340" w:author="wersja poprawiona" w:date="2023-04-03T01:59:00Z">
            <w:rPr>
              <w:rFonts w:ascii="Times New Roman" w:hAnsi="Times New Roman"/>
              <w:sz w:val="24"/>
            </w:rPr>
          </w:rPrChange>
        </w:rPr>
        <w:t>subject</w:t>
      </w:r>
      <w:proofErr w:type="spellEnd"/>
      <w:r w:rsidRPr="001F4CC2">
        <w:rPr>
          <w:rFonts w:ascii="Times New Roman" w:hAnsi="Times New Roman"/>
          <w:color w:val="000000" w:themeColor="text1"/>
          <w:sz w:val="24"/>
          <w:rPrChange w:id="2341" w:author="wersja poprawiona" w:date="2023-04-03T01:59:00Z">
            <w:rPr>
              <w:rFonts w:ascii="Times New Roman" w:hAnsi="Times New Roman"/>
              <w:sz w:val="24"/>
            </w:rPr>
          </w:rPrChange>
        </w:rPr>
        <w:t xml:space="preserve"> of the </w:t>
      </w:r>
      <w:proofErr w:type="spellStart"/>
      <w:r w:rsidRPr="001F4CC2">
        <w:rPr>
          <w:rFonts w:ascii="Times New Roman" w:hAnsi="Times New Roman"/>
          <w:color w:val="000000" w:themeColor="text1"/>
          <w:sz w:val="24"/>
          <w:rPrChange w:id="2342" w:author="wersja poprawiona" w:date="2023-04-03T01:59:00Z">
            <w:rPr>
              <w:rFonts w:ascii="Times New Roman" w:hAnsi="Times New Roman"/>
              <w:sz w:val="24"/>
            </w:rPr>
          </w:rPrChange>
        </w:rPr>
        <w:t>work</w:t>
      </w:r>
      <w:proofErr w:type="spellEnd"/>
      <w:r w:rsidRPr="001F4CC2">
        <w:rPr>
          <w:rFonts w:ascii="Times New Roman" w:hAnsi="Times New Roman"/>
          <w:color w:val="000000" w:themeColor="text1"/>
          <w:sz w:val="24"/>
          <w:rPrChange w:id="2343"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44" w:author="wersja poprawiona" w:date="2023-04-03T01:59:00Z">
            <w:rPr>
              <w:rFonts w:ascii="Times New Roman" w:hAnsi="Times New Roman"/>
              <w:sz w:val="24"/>
            </w:rPr>
          </w:rPrChange>
        </w:rPr>
        <w:t>is</w:t>
      </w:r>
      <w:proofErr w:type="spellEnd"/>
      <w:r w:rsidRPr="001F4CC2">
        <w:rPr>
          <w:rFonts w:ascii="Times New Roman" w:hAnsi="Times New Roman"/>
          <w:color w:val="000000" w:themeColor="text1"/>
          <w:sz w:val="24"/>
          <w:rPrChange w:id="2345"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46" w:author="wersja poprawiona" w:date="2023-04-03T01:59:00Z">
            <w:rPr>
              <w:rFonts w:ascii="Times New Roman" w:hAnsi="Times New Roman"/>
              <w:sz w:val="24"/>
            </w:rPr>
          </w:rPrChange>
        </w:rPr>
        <w:t>Greenhouse</w:t>
      </w:r>
      <w:proofErr w:type="spellEnd"/>
      <w:r w:rsidRPr="001F4CC2">
        <w:rPr>
          <w:rFonts w:ascii="Times New Roman" w:hAnsi="Times New Roman"/>
          <w:color w:val="000000" w:themeColor="text1"/>
          <w:sz w:val="24"/>
          <w:rPrChange w:id="2347" w:author="wersja poprawiona" w:date="2023-04-03T01:59:00Z">
            <w:rPr>
              <w:rFonts w:ascii="Times New Roman" w:hAnsi="Times New Roman"/>
              <w:sz w:val="24"/>
            </w:rPr>
          </w:rPrChange>
        </w:rPr>
        <w:t xml:space="preserve"> automation system </w:t>
      </w:r>
      <w:proofErr w:type="spellStart"/>
      <w:r w:rsidRPr="001F4CC2">
        <w:rPr>
          <w:rFonts w:ascii="Times New Roman" w:hAnsi="Times New Roman"/>
          <w:color w:val="000000" w:themeColor="text1"/>
          <w:sz w:val="24"/>
          <w:rPrChange w:id="2348" w:author="wersja poprawiona" w:date="2023-04-03T01:59:00Z">
            <w:rPr>
              <w:rFonts w:ascii="Times New Roman" w:hAnsi="Times New Roman"/>
              <w:sz w:val="24"/>
            </w:rPr>
          </w:rPrChange>
        </w:rPr>
        <w:t>using</w:t>
      </w:r>
      <w:proofErr w:type="spellEnd"/>
      <w:r w:rsidRPr="001F4CC2">
        <w:rPr>
          <w:rFonts w:ascii="Times New Roman" w:hAnsi="Times New Roman"/>
          <w:color w:val="000000" w:themeColor="text1"/>
          <w:sz w:val="24"/>
          <w:rPrChange w:id="2349"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50" w:author="wersja poprawiona" w:date="2023-04-03T01:59:00Z">
            <w:rPr>
              <w:rFonts w:ascii="Times New Roman" w:hAnsi="Times New Roman"/>
              <w:sz w:val="24"/>
            </w:rPr>
          </w:rPrChange>
        </w:rPr>
        <w:t>wireless</w:t>
      </w:r>
      <w:proofErr w:type="spellEnd"/>
      <w:r w:rsidRPr="001F4CC2">
        <w:rPr>
          <w:rFonts w:ascii="Times New Roman" w:hAnsi="Times New Roman"/>
          <w:color w:val="000000" w:themeColor="text1"/>
          <w:sz w:val="24"/>
          <w:rPrChange w:id="2351" w:author="wersja poprawiona" w:date="2023-04-03T01:59:00Z">
            <w:rPr>
              <w:rFonts w:ascii="Times New Roman" w:hAnsi="Times New Roman"/>
              <w:sz w:val="24"/>
            </w:rPr>
          </w:rPrChange>
        </w:rPr>
        <w:t xml:space="preserve"> network". The </w:t>
      </w:r>
      <w:proofErr w:type="spellStart"/>
      <w:r w:rsidRPr="001F4CC2">
        <w:rPr>
          <w:rFonts w:ascii="Times New Roman" w:hAnsi="Times New Roman"/>
          <w:color w:val="000000" w:themeColor="text1"/>
          <w:sz w:val="24"/>
          <w:rPrChange w:id="2352" w:author="wersja poprawiona" w:date="2023-04-03T01:59:00Z">
            <w:rPr>
              <w:rFonts w:ascii="Times New Roman" w:hAnsi="Times New Roman"/>
              <w:sz w:val="24"/>
            </w:rPr>
          </w:rPrChange>
        </w:rPr>
        <w:t>purpose</w:t>
      </w:r>
      <w:proofErr w:type="spellEnd"/>
      <w:r w:rsidRPr="001F4CC2">
        <w:rPr>
          <w:rFonts w:ascii="Times New Roman" w:hAnsi="Times New Roman"/>
          <w:color w:val="000000" w:themeColor="text1"/>
          <w:sz w:val="24"/>
          <w:rPrChange w:id="2353" w:author="wersja poprawiona" w:date="2023-04-03T01:59:00Z">
            <w:rPr>
              <w:rFonts w:ascii="Times New Roman" w:hAnsi="Times New Roman"/>
              <w:sz w:val="24"/>
            </w:rPr>
          </w:rPrChange>
        </w:rPr>
        <w:t xml:space="preserve"> of the </w:t>
      </w:r>
      <w:proofErr w:type="spellStart"/>
      <w:r w:rsidRPr="001F4CC2">
        <w:rPr>
          <w:rFonts w:ascii="Times New Roman" w:hAnsi="Times New Roman"/>
          <w:color w:val="000000" w:themeColor="text1"/>
          <w:sz w:val="24"/>
          <w:rPrChange w:id="2354" w:author="wersja poprawiona" w:date="2023-04-03T01:59:00Z">
            <w:rPr>
              <w:rFonts w:ascii="Times New Roman" w:hAnsi="Times New Roman"/>
              <w:sz w:val="24"/>
            </w:rPr>
          </w:rPrChange>
        </w:rPr>
        <w:t>work</w:t>
      </w:r>
      <w:proofErr w:type="spellEnd"/>
      <w:r w:rsidRPr="001F4CC2">
        <w:rPr>
          <w:rFonts w:ascii="Times New Roman" w:hAnsi="Times New Roman"/>
          <w:color w:val="000000" w:themeColor="text1"/>
          <w:sz w:val="24"/>
          <w:rPrChange w:id="2355" w:author="wersja poprawiona" w:date="2023-04-03T01:59:00Z">
            <w:rPr>
              <w:rFonts w:ascii="Times New Roman" w:hAnsi="Times New Roman"/>
              <w:sz w:val="24"/>
            </w:rPr>
          </w:rPrChange>
        </w:rPr>
        <w:t xml:space="preserve"> was to design and </w:t>
      </w:r>
      <w:proofErr w:type="spellStart"/>
      <w:r w:rsidRPr="001F4CC2">
        <w:rPr>
          <w:rFonts w:ascii="Times New Roman" w:hAnsi="Times New Roman"/>
          <w:color w:val="000000" w:themeColor="text1"/>
          <w:sz w:val="24"/>
          <w:rPrChange w:id="2356" w:author="wersja poprawiona" w:date="2023-04-03T01:59:00Z">
            <w:rPr>
              <w:rFonts w:ascii="Times New Roman" w:hAnsi="Times New Roman"/>
              <w:sz w:val="24"/>
            </w:rPr>
          </w:rPrChange>
        </w:rPr>
        <w:t>develop</w:t>
      </w:r>
      <w:proofErr w:type="spellEnd"/>
      <w:r w:rsidRPr="001F4CC2">
        <w:rPr>
          <w:rFonts w:ascii="Times New Roman" w:hAnsi="Times New Roman"/>
          <w:color w:val="000000" w:themeColor="text1"/>
          <w:sz w:val="24"/>
          <w:rPrChange w:id="2357" w:author="wersja poprawiona" w:date="2023-04-03T01:59:00Z">
            <w:rPr>
              <w:rFonts w:ascii="Times New Roman" w:hAnsi="Times New Roman"/>
              <w:sz w:val="24"/>
            </w:rPr>
          </w:rPrChange>
        </w:rPr>
        <w:t xml:space="preserve"> a </w:t>
      </w:r>
      <w:proofErr w:type="spellStart"/>
      <w:r w:rsidRPr="001F4CC2">
        <w:rPr>
          <w:rFonts w:ascii="Times New Roman" w:hAnsi="Times New Roman"/>
          <w:color w:val="000000" w:themeColor="text1"/>
          <w:sz w:val="24"/>
          <w:rPrChange w:id="2358" w:author="wersja poprawiona" w:date="2023-04-03T01:59:00Z">
            <w:rPr>
              <w:rFonts w:ascii="Times New Roman" w:hAnsi="Times New Roman"/>
              <w:sz w:val="24"/>
            </w:rPr>
          </w:rPrChange>
        </w:rPr>
        <w:t>prototype</w:t>
      </w:r>
      <w:proofErr w:type="spellEnd"/>
      <w:r w:rsidRPr="001F4CC2">
        <w:rPr>
          <w:rFonts w:ascii="Times New Roman" w:hAnsi="Times New Roman"/>
          <w:color w:val="000000" w:themeColor="text1"/>
          <w:sz w:val="24"/>
          <w:rPrChange w:id="2359"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60" w:author="wersja poprawiona" w:date="2023-04-03T01:59:00Z">
            <w:rPr>
              <w:rFonts w:ascii="Times New Roman" w:hAnsi="Times New Roman"/>
              <w:sz w:val="24"/>
            </w:rPr>
          </w:rPrChange>
        </w:rPr>
        <w:t>measuring</w:t>
      </w:r>
      <w:proofErr w:type="spellEnd"/>
      <w:r w:rsidRPr="001F4CC2">
        <w:rPr>
          <w:rFonts w:ascii="Times New Roman" w:hAnsi="Times New Roman"/>
          <w:color w:val="000000" w:themeColor="text1"/>
          <w:sz w:val="24"/>
          <w:rPrChange w:id="2361"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62" w:author="wersja poprawiona" w:date="2023-04-03T01:59:00Z">
            <w:rPr>
              <w:rFonts w:ascii="Times New Roman" w:hAnsi="Times New Roman"/>
              <w:sz w:val="24"/>
            </w:rPr>
          </w:rPrChange>
        </w:rPr>
        <w:t>device</w:t>
      </w:r>
      <w:proofErr w:type="spellEnd"/>
      <w:r w:rsidRPr="001F4CC2">
        <w:rPr>
          <w:rFonts w:ascii="Times New Roman" w:hAnsi="Times New Roman"/>
          <w:color w:val="000000" w:themeColor="text1"/>
          <w:sz w:val="24"/>
          <w:rPrChange w:id="2363"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64" w:author="wersja poprawiona" w:date="2023-04-03T01:59:00Z">
            <w:rPr>
              <w:rFonts w:ascii="Times New Roman" w:hAnsi="Times New Roman"/>
              <w:sz w:val="24"/>
            </w:rPr>
          </w:rPrChange>
        </w:rPr>
        <w:t>that</w:t>
      </w:r>
      <w:proofErr w:type="spellEnd"/>
      <w:r w:rsidRPr="001F4CC2">
        <w:rPr>
          <w:rFonts w:ascii="Times New Roman" w:hAnsi="Times New Roman"/>
          <w:color w:val="000000" w:themeColor="text1"/>
          <w:sz w:val="24"/>
          <w:rPrChange w:id="2365"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66" w:author="wersja poprawiona" w:date="2023-04-03T01:59:00Z">
            <w:rPr>
              <w:rFonts w:ascii="Times New Roman" w:hAnsi="Times New Roman"/>
              <w:sz w:val="24"/>
            </w:rPr>
          </w:rPrChange>
        </w:rPr>
        <w:t>measures</w:t>
      </w:r>
      <w:proofErr w:type="spellEnd"/>
      <w:r w:rsidRPr="001F4CC2">
        <w:rPr>
          <w:rFonts w:ascii="Times New Roman" w:hAnsi="Times New Roman"/>
          <w:color w:val="000000" w:themeColor="text1"/>
          <w:sz w:val="24"/>
          <w:rPrChange w:id="2367"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68" w:author="wersja poprawiona" w:date="2023-04-03T01:59:00Z">
            <w:rPr>
              <w:rFonts w:ascii="Times New Roman" w:hAnsi="Times New Roman"/>
              <w:sz w:val="24"/>
            </w:rPr>
          </w:rPrChange>
        </w:rPr>
        <w:t>microclimate</w:t>
      </w:r>
      <w:proofErr w:type="spellEnd"/>
      <w:r w:rsidRPr="001F4CC2">
        <w:rPr>
          <w:rFonts w:ascii="Times New Roman" w:hAnsi="Times New Roman"/>
          <w:color w:val="000000" w:themeColor="text1"/>
          <w:sz w:val="24"/>
          <w:rPrChange w:id="2369"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70" w:author="wersja poprawiona" w:date="2023-04-03T01:59:00Z">
            <w:rPr>
              <w:rFonts w:ascii="Times New Roman" w:hAnsi="Times New Roman"/>
              <w:sz w:val="24"/>
            </w:rPr>
          </w:rPrChange>
        </w:rPr>
        <w:t>parameters</w:t>
      </w:r>
      <w:proofErr w:type="spellEnd"/>
      <w:r w:rsidRPr="001F4CC2">
        <w:rPr>
          <w:rFonts w:ascii="Times New Roman" w:hAnsi="Times New Roman"/>
          <w:color w:val="000000" w:themeColor="text1"/>
          <w:sz w:val="24"/>
          <w:rPrChange w:id="2371" w:author="wersja poprawiona" w:date="2023-04-03T01:59:00Z">
            <w:rPr>
              <w:rFonts w:ascii="Times New Roman" w:hAnsi="Times New Roman"/>
              <w:sz w:val="24"/>
            </w:rPr>
          </w:rPrChange>
        </w:rPr>
        <w:t xml:space="preserve"> in a </w:t>
      </w:r>
      <w:proofErr w:type="spellStart"/>
      <w:r w:rsidRPr="001F4CC2">
        <w:rPr>
          <w:rFonts w:ascii="Times New Roman" w:hAnsi="Times New Roman"/>
          <w:color w:val="000000" w:themeColor="text1"/>
          <w:sz w:val="24"/>
          <w:rPrChange w:id="2372" w:author="wersja poprawiona" w:date="2023-04-03T01:59:00Z">
            <w:rPr>
              <w:rFonts w:ascii="Times New Roman" w:hAnsi="Times New Roman"/>
              <w:sz w:val="24"/>
            </w:rPr>
          </w:rPrChange>
        </w:rPr>
        <w:t>greenhouse</w:t>
      </w:r>
      <w:proofErr w:type="spellEnd"/>
      <w:r w:rsidRPr="001F4CC2">
        <w:rPr>
          <w:rFonts w:ascii="Times New Roman" w:hAnsi="Times New Roman"/>
          <w:color w:val="000000" w:themeColor="text1"/>
          <w:sz w:val="24"/>
          <w:rPrChange w:id="2373" w:author="wersja poprawiona" w:date="2023-04-03T01:59:00Z">
            <w:rPr>
              <w:rFonts w:ascii="Times New Roman" w:hAnsi="Times New Roman"/>
              <w:sz w:val="24"/>
            </w:rPr>
          </w:rPrChange>
        </w:rPr>
        <w:t>.</w:t>
      </w:r>
    </w:p>
    <w:p w14:paraId="21FE9646" w14:textId="77777777" w:rsidR="00EF5A90" w:rsidRPr="001F4CC2" w:rsidRDefault="00EF5A90" w:rsidP="00EF5A90">
      <w:pPr>
        <w:spacing w:before="30" w:line="360" w:lineRule="auto"/>
        <w:ind w:firstLine="360"/>
        <w:jc w:val="both"/>
        <w:rPr>
          <w:rFonts w:ascii="Times New Roman" w:hAnsi="Times New Roman"/>
          <w:color w:val="000000" w:themeColor="text1"/>
          <w:sz w:val="24"/>
          <w:rPrChange w:id="2374" w:author="wersja poprawiona" w:date="2023-04-03T01:59:00Z">
            <w:rPr>
              <w:rFonts w:ascii="Times New Roman" w:hAnsi="Times New Roman"/>
              <w:sz w:val="24"/>
            </w:rPr>
          </w:rPrChange>
        </w:rPr>
        <w:pPrChange w:id="2375" w:author="wersja poprawiona" w:date="2023-04-03T01:59:00Z">
          <w:pPr>
            <w:pStyle w:val="Akapitzlist"/>
            <w:spacing w:before="30" w:line="360" w:lineRule="auto"/>
            <w:ind w:left="360" w:firstLine="348"/>
            <w:jc w:val="both"/>
          </w:pPr>
        </w:pPrChange>
      </w:pPr>
      <w:r w:rsidRPr="001F4CC2">
        <w:rPr>
          <w:rFonts w:ascii="Times New Roman" w:hAnsi="Times New Roman"/>
          <w:color w:val="000000" w:themeColor="text1"/>
          <w:sz w:val="24"/>
          <w:rPrChange w:id="2376" w:author="wersja poprawiona" w:date="2023-04-03T01:59:00Z">
            <w:rPr>
              <w:rFonts w:ascii="Times New Roman" w:hAnsi="Times New Roman"/>
              <w:sz w:val="24"/>
            </w:rPr>
          </w:rPrChange>
        </w:rPr>
        <w:t xml:space="preserve">In the </w:t>
      </w:r>
      <w:proofErr w:type="spellStart"/>
      <w:r w:rsidRPr="001F4CC2">
        <w:rPr>
          <w:rFonts w:ascii="Times New Roman" w:hAnsi="Times New Roman"/>
          <w:color w:val="000000" w:themeColor="text1"/>
          <w:sz w:val="24"/>
          <w:rPrChange w:id="2377" w:author="wersja poprawiona" w:date="2023-04-03T01:59:00Z">
            <w:rPr>
              <w:rFonts w:ascii="Times New Roman" w:hAnsi="Times New Roman"/>
              <w:sz w:val="24"/>
            </w:rPr>
          </w:rPrChange>
        </w:rPr>
        <w:t>first</w:t>
      </w:r>
      <w:proofErr w:type="spellEnd"/>
      <w:r w:rsidRPr="001F4CC2">
        <w:rPr>
          <w:rFonts w:ascii="Times New Roman" w:hAnsi="Times New Roman"/>
          <w:color w:val="000000" w:themeColor="text1"/>
          <w:sz w:val="24"/>
          <w:rPrChange w:id="2378" w:author="wersja poprawiona" w:date="2023-04-03T01:59:00Z">
            <w:rPr>
              <w:rFonts w:ascii="Times New Roman" w:hAnsi="Times New Roman"/>
              <w:sz w:val="24"/>
            </w:rPr>
          </w:rPrChange>
        </w:rPr>
        <w:t xml:space="preserve"> part of the </w:t>
      </w:r>
      <w:proofErr w:type="spellStart"/>
      <w:r w:rsidRPr="001F4CC2">
        <w:rPr>
          <w:rFonts w:ascii="Times New Roman" w:hAnsi="Times New Roman"/>
          <w:color w:val="000000" w:themeColor="text1"/>
          <w:sz w:val="24"/>
          <w:rPrChange w:id="2379" w:author="wersja poprawiona" w:date="2023-04-03T01:59:00Z">
            <w:rPr>
              <w:rFonts w:ascii="Times New Roman" w:hAnsi="Times New Roman"/>
              <w:sz w:val="24"/>
            </w:rPr>
          </w:rPrChange>
        </w:rPr>
        <w:t>work</w:t>
      </w:r>
      <w:proofErr w:type="spellEnd"/>
      <w:r w:rsidRPr="001F4CC2">
        <w:rPr>
          <w:rFonts w:ascii="Times New Roman" w:hAnsi="Times New Roman"/>
          <w:color w:val="000000" w:themeColor="text1"/>
          <w:sz w:val="24"/>
          <w:rPrChange w:id="2380" w:author="wersja poprawiona" w:date="2023-04-03T01:59:00Z">
            <w:rPr>
              <w:rFonts w:ascii="Times New Roman" w:hAnsi="Times New Roman"/>
              <w:sz w:val="24"/>
            </w:rPr>
          </w:rPrChange>
        </w:rPr>
        <w:t xml:space="preserve">, the influence of </w:t>
      </w:r>
      <w:proofErr w:type="spellStart"/>
      <w:r w:rsidRPr="001F4CC2">
        <w:rPr>
          <w:rFonts w:ascii="Times New Roman" w:hAnsi="Times New Roman"/>
          <w:color w:val="000000" w:themeColor="text1"/>
          <w:sz w:val="24"/>
          <w:rPrChange w:id="2381" w:author="wersja poprawiona" w:date="2023-04-03T01:59:00Z">
            <w:rPr>
              <w:rFonts w:ascii="Times New Roman" w:hAnsi="Times New Roman"/>
              <w:sz w:val="24"/>
            </w:rPr>
          </w:rPrChange>
        </w:rPr>
        <w:t>climate</w:t>
      </w:r>
      <w:proofErr w:type="spellEnd"/>
      <w:r w:rsidRPr="001F4CC2">
        <w:rPr>
          <w:rFonts w:ascii="Times New Roman" w:hAnsi="Times New Roman"/>
          <w:color w:val="000000" w:themeColor="text1"/>
          <w:sz w:val="24"/>
          <w:rPrChange w:id="2382" w:author="wersja poprawiona" w:date="2023-04-03T01:59:00Z">
            <w:rPr>
              <w:rFonts w:ascii="Times New Roman" w:hAnsi="Times New Roman"/>
              <w:sz w:val="24"/>
            </w:rPr>
          </w:rPrChange>
        </w:rPr>
        <w:t xml:space="preserve"> on the life </w:t>
      </w:r>
      <w:proofErr w:type="spellStart"/>
      <w:r w:rsidRPr="001F4CC2">
        <w:rPr>
          <w:rFonts w:ascii="Times New Roman" w:hAnsi="Times New Roman"/>
          <w:color w:val="000000" w:themeColor="text1"/>
          <w:sz w:val="24"/>
          <w:rPrChange w:id="2383" w:author="wersja poprawiona" w:date="2023-04-03T01:59:00Z">
            <w:rPr>
              <w:rFonts w:ascii="Times New Roman" w:hAnsi="Times New Roman"/>
              <w:sz w:val="24"/>
            </w:rPr>
          </w:rPrChange>
        </w:rPr>
        <w:t>cycle</w:t>
      </w:r>
      <w:proofErr w:type="spellEnd"/>
      <w:r w:rsidRPr="001F4CC2">
        <w:rPr>
          <w:rFonts w:ascii="Times New Roman" w:hAnsi="Times New Roman"/>
          <w:color w:val="000000" w:themeColor="text1"/>
          <w:sz w:val="24"/>
          <w:rPrChange w:id="2384" w:author="wersja poprawiona" w:date="2023-04-03T01:59:00Z">
            <w:rPr>
              <w:rFonts w:ascii="Times New Roman" w:hAnsi="Times New Roman"/>
              <w:sz w:val="24"/>
            </w:rPr>
          </w:rPrChange>
        </w:rPr>
        <w:t xml:space="preserve"> of a plant </w:t>
      </w:r>
      <w:proofErr w:type="spellStart"/>
      <w:r w:rsidRPr="001F4CC2">
        <w:rPr>
          <w:rFonts w:ascii="Times New Roman" w:hAnsi="Times New Roman"/>
          <w:color w:val="000000" w:themeColor="text1"/>
          <w:sz w:val="24"/>
          <w:rPrChange w:id="2385" w:author="wersja poprawiona" w:date="2023-04-03T01:59:00Z">
            <w:rPr>
              <w:rFonts w:ascii="Times New Roman" w:hAnsi="Times New Roman"/>
              <w:sz w:val="24"/>
            </w:rPr>
          </w:rPrChange>
        </w:rPr>
        <w:t>is</w:t>
      </w:r>
      <w:proofErr w:type="spellEnd"/>
      <w:r w:rsidRPr="001F4CC2">
        <w:rPr>
          <w:rFonts w:ascii="Times New Roman" w:hAnsi="Times New Roman"/>
          <w:color w:val="000000" w:themeColor="text1"/>
          <w:sz w:val="24"/>
          <w:rPrChange w:id="2386"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87" w:author="wersja poprawiona" w:date="2023-04-03T01:59:00Z">
            <w:rPr>
              <w:rFonts w:ascii="Times New Roman" w:hAnsi="Times New Roman"/>
              <w:sz w:val="24"/>
            </w:rPr>
          </w:rPrChange>
        </w:rPr>
        <w:t>described</w:t>
      </w:r>
      <w:proofErr w:type="spellEnd"/>
      <w:r w:rsidRPr="001F4CC2">
        <w:rPr>
          <w:rFonts w:ascii="Times New Roman" w:hAnsi="Times New Roman"/>
          <w:color w:val="000000" w:themeColor="text1"/>
          <w:sz w:val="24"/>
          <w:rPrChange w:id="2388" w:author="wersja poprawiona" w:date="2023-04-03T01:59:00Z">
            <w:rPr>
              <w:rFonts w:ascii="Times New Roman" w:hAnsi="Times New Roman"/>
              <w:sz w:val="24"/>
            </w:rPr>
          </w:rPrChange>
        </w:rPr>
        <w:t>.</w:t>
      </w:r>
      <w:ins w:id="2389" w:author="wersja poprawiona" w:date="2023-04-03T01:59:00Z">
        <w:r w:rsidRPr="001F4CC2">
          <w:rPr>
            <w:rFonts w:ascii="Times New Roman" w:hAnsi="Times New Roman" w:cs="Times New Roman"/>
            <w:color w:val="000000" w:themeColor="text1"/>
            <w:sz w:val="24"/>
            <w:szCs w:val="24"/>
          </w:rPr>
          <w:t xml:space="preserve"> With </w:t>
        </w:r>
        <w:proofErr w:type="spellStart"/>
        <w:r w:rsidRPr="001F4CC2">
          <w:rPr>
            <w:rFonts w:ascii="Times New Roman" w:hAnsi="Times New Roman" w:cs="Times New Roman"/>
            <w:color w:val="000000" w:themeColor="text1"/>
            <w:sz w:val="24"/>
            <w:szCs w:val="24"/>
          </w:rPr>
          <w:t>emphasis</w:t>
        </w:r>
        <w:proofErr w:type="spellEnd"/>
        <w:r w:rsidRPr="001F4CC2">
          <w:rPr>
            <w:rFonts w:ascii="Times New Roman" w:hAnsi="Times New Roman" w:cs="Times New Roman"/>
            <w:color w:val="000000" w:themeColor="text1"/>
            <w:sz w:val="24"/>
            <w:szCs w:val="24"/>
          </w:rPr>
          <w:t xml:space="preserve"> on </w:t>
        </w:r>
        <w:proofErr w:type="spellStart"/>
        <w:r w:rsidRPr="001F4CC2">
          <w:rPr>
            <w:rFonts w:ascii="Times New Roman" w:hAnsi="Times New Roman" w:cs="Times New Roman"/>
            <w:color w:val="000000" w:themeColor="text1"/>
            <w:sz w:val="24"/>
            <w:szCs w:val="24"/>
          </w:rPr>
          <w:t>its</w:t>
        </w:r>
        <w:proofErr w:type="spellEnd"/>
        <w:r w:rsidRPr="001F4CC2">
          <w:rPr>
            <w:rFonts w:ascii="Times New Roman" w:hAnsi="Times New Roman" w:cs="Times New Roman"/>
            <w:color w:val="000000" w:themeColor="text1"/>
            <w:sz w:val="24"/>
            <w:szCs w:val="24"/>
          </w:rPr>
          <w:t xml:space="preserve"> most </w:t>
        </w:r>
        <w:proofErr w:type="spellStart"/>
        <w:r w:rsidRPr="001F4CC2">
          <w:rPr>
            <w:rFonts w:ascii="Times New Roman" w:hAnsi="Times New Roman" w:cs="Times New Roman"/>
            <w:color w:val="000000" w:themeColor="text1"/>
            <w:sz w:val="24"/>
            <w:szCs w:val="24"/>
          </w:rPr>
          <w:t>important</w:t>
        </w:r>
        <w:proofErr w:type="spellEnd"/>
        <w:r w:rsidRPr="001F4CC2">
          <w:rPr>
            <w:rFonts w:ascii="Times New Roman" w:hAnsi="Times New Roman" w:cs="Times New Roman"/>
            <w:color w:val="000000" w:themeColor="text1"/>
            <w:sz w:val="24"/>
            <w:szCs w:val="24"/>
          </w:rPr>
          <w:t xml:space="preserve"> life </w:t>
        </w:r>
        <w:proofErr w:type="spellStart"/>
        <w:r w:rsidRPr="001F4CC2">
          <w:rPr>
            <w:rFonts w:ascii="Times New Roman" w:hAnsi="Times New Roman" w:cs="Times New Roman"/>
            <w:color w:val="000000" w:themeColor="text1"/>
            <w:sz w:val="24"/>
            <w:szCs w:val="24"/>
          </w:rPr>
          <w:t>processes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namely</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photosynthesis</w:t>
        </w:r>
        <w:proofErr w:type="spellEnd"/>
        <w:r w:rsidRPr="001F4CC2">
          <w:rPr>
            <w:rFonts w:ascii="Times New Roman" w:hAnsi="Times New Roman" w:cs="Times New Roman"/>
            <w:color w:val="000000" w:themeColor="text1"/>
            <w:sz w:val="24"/>
            <w:szCs w:val="24"/>
          </w:rPr>
          <w:t xml:space="preserve"> and </w:t>
        </w:r>
        <w:proofErr w:type="spellStart"/>
        <w:r w:rsidRPr="001F4CC2">
          <w:rPr>
            <w:rFonts w:ascii="Times New Roman" w:hAnsi="Times New Roman" w:cs="Times New Roman"/>
            <w:color w:val="000000" w:themeColor="text1"/>
            <w:sz w:val="24"/>
            <w:szCs w:val="24"/>
          </w:rPr>
          <w:t>transpiration</w:t>
        </w:r>
        <w:proofErr w:type="spellEnd"/>
        <w:r w:rsidRPr="001F4CC2">
          <w:rPr>
            <w:rFonts w:ascii="Times New Roman" w:hAnsi="Times New Roman" w:cs="Times New Roman"/>
            <w:color w:val="000000" w:themeColor="text1"/>
            <w:sz w:val="24"/>
            <w:szCs w:val="24"/>
          </w:rPr>
          <w:t>.</w:t>
        </w:r>
      </w:ins>
    </w:p>
    <w:p w14:paraId="3ED7C216" w14:textId="2AC47F26" w:rsidR="00EF5A90" w:rsidRPr="001F4CC2" w:rsidRDefault="00EF5A90" w:rsidP="00EF5A90">
      <w:pPr>
        <w:spacing w:before="30" w:line="360" w:lineRule="auto"/>
        <w:ind w:firstLine="360"/>
        <w:jc w:val="both"/>
        <w:rPr>
          <w:rFonts w:ascii="Times New Roman" w:hAnsi="Times New Roman"/>
          <w:color w:val="000000" w:themeColor="text1"/>
          <w:sz w:val="24"/>
          <w:rPrChange w:id="2390" w:author="wersja poprawiona" w:date="2023-04-03T01:59:00Z">
            <w:rPr>
              <w:rFonts w:ascii="Times New Roman" w:hAnsi="Times New Roman"/>
              <w:sz w:val="24"/>
            </w:rPr>
          </w:rPrChange>
        </w:rPr>
        <w:pPrChange w:id="2391" w:author="wersja poprawiona" w:date="2023-04-03T01:59:00Z">
          <w:pPr>
            <w:pStyle w:val="Akapitzlist"/>
            <w:spacing w:before="30" w:line="360" w:lineRule="auto"/>
            <w:ind w:left="360" w:firstLine="348"/>
            <w:jc w:val="both"/>
          </w:pPr>
        </w:pPrChange>
      </w:pPr>
      <w:r w:rsidRPr="001F4CC2">
        <w:rPr>
          <w:rFonts w:ascii="Times New Roman" w:hAnsi="Times New Roman"/>
          <w:color w:val="000000" w:themeColor="text1"/>
          <w:sz w:val="24"/>
          <w:rPrChange w:id="2392" w:author="wersja poprawiona" w:date="2023-04-03T01:59:00Z">
            <w:rPr>
              <w:rFonts w:ascii="Times New Roman" w:hAnsi="Times New Roman"/>
              <w:sz w:val="24"/>
            </w:rPr>
          </w:rPrChange>
        </w:rPr>
        <w:t xml:space="preserve">The </w:t>
      </w:r>
      <w:proofErr w:type="spellStart"/>
      <w:r w:rsidRPr="001F4CC2">
        <w:rPr>
          <w:rFonts w:ascii="Times New Roman" w:hAnsi="Times New Roman"/>
          <w:color w:val="000000" w:themeColor="text1"/>
          <w:sz w:val="24"/>
          <w:rPrChange w:id="2393" w:author="wersja poprawiona" w:date="2023-04-03T01:59:00Z">
            <w:rPr>
              <w:rFonts w:ascii="Times New Roman" w:hAnsi="Times New Roman"/>
              <w:sz w:val="24"/>
            </w:rPr>
          </w:rPrChange>
        </w:rPr>
        <w:t>second</w:t>
      </w:r>
      <w:proofErr w:type="spellEnd"/>
      <w:r w:rsidRPr="001F4CC2">
        <w:rPr>
          <w:rFonts w:ascii="Times New Roman" w:hAnsi="Times New Roman"/>
          <w:color w:val="000000" w:themeColor="text1"/>
          <w:sz w:val="24"/>
          <w:rPrChange w:id="2394" w:author="wersja poprawiona" w:date="2023-04-03T01:59:00Z">
            <w:rPr>
              <w:rFonts w:ascii="Times New Roman" w:hAnsi="Times New Roman"/>
              <w:sz w:val="24"/>
            </w:rPr>
          </w:rPrChange>
        </w:rPr>
        <w:t xml:space="preserve"> part of the </w:t>
      </w:r>
      <w:proofErr w:type="spellStart"/>
      <w:r w:rsidRPr="001F4CC2">
        <w:rPr>
          <w:rFonts w:ascii="Times New Roman" w:hAnsi="Times New Roman"/>
          <w:color w:val="000000" w:themeColor="text1"/>
          <w:sz w:val="24"/>
          <w:rPrChange w:id="2395" w:author="wersja poprawiona" w:date="2023-04-03T01:59:00Z">
            <w:rPr>
              <w:rFonts w:ascii="Times New Roman" w:hAnsi="Times New Roman"/>
              <w:sz w:val="24"/>
            </w:rPr>
          </w:rPrChange>
        </w:rPr>
        <w:t>work</w:t>
      </w:r>
      <w:proofErr w:type="spellEnd"/>
      <w:r w:rsidRPr="001F4CC2">
        <w:rPr>
          <w:rFonts w:ascii="Times New Roman" w:hAnsi="Times New Roman"/>
          <w:color w:val="000000" w:themeColor="text1"/>
          <w:sz w:val="24"/>
          <w:rPrChange w:id="2396"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97" w:author="wersja poprawiona" w:date="2023-04-03T01:59:00Z">
            <w:rPr>
              <w:rFonts w:ascii="Times New Roman" w:hAnsi="Times New Roman"/>
              <w:sz w:val="24"/>
            </w:rPr>
          </w:rPrChange>
        </w:rPr>
        <w:t>presents</w:t>
      </w:r>
      <w:proofErr w:type="spellEnd"/>
      <w:r w:rsidRPr="001F4CC2">
        <w:rPr>
          <w:rFonts w:ascii="Times New Roman" w:hAnsi="Times New Roman"/>
          <w:color w:val="000000" w:themeColor="text1"/>
          <w:sz w:val="24"/>
          <w:rPrChange w:id="2398"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399" w:author="wersja poprawiona" w:date="2023-04-03T01:59:00Z">
            <w:rPr>
              <w:rFonts w:ascii="Times New Roman" w:hAnsi="Times New Roman"/>
              <w:sz w:val="24"/>
            </w:rPr>
          </w:rPrChange>
        </w:rPr>
        <w:t>an</w:t>
      </w:r>
      <w:proofErr w:type="spellEnd"/>
      <w:r w:rsidRPr="001F4CC2">
        <w:rPr>
          <w:rFonts w:ascii="Times New Roman" w:hAnsi="Times New Roman"/>
          <w:color w:val="000000" w:themeColor="text1"/>
          <w:sz w:val="24"/>
          <w:rPrChange w:id="2400"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401" w:author="wersja poprawiona" w:date="2023-04-03T01:59:00Z">
            <w:rPr>
              <w:rFonts w:ascii="Times New Roman" w:hAnsi="Times New Roman"/>
              <w:sz w:val="24"/>
            </w:rPr>
          </w:rPrChange>
        </w:rPr>
        <w:t>overview</w:t>
      </w:r>
      <w:proofErr w:type="spellEnd"/>
      <w:r w:rsidRPr="001F4CC2">
        <w:rPr>
          <w:rFonts w:ascii="Times New Roman" w:hAnsi="Times New Roman"/>
          <w:color w:val="000000" w:themeColor="text1"/>
          <w:sz w:val="24"/>
          <w:rPrChange w:id="2402" w:author="wersja poprawiona" w:date="2023-04-03T01:59:00Z">
            <w:rPr>
              <w:rFonts w:ascii="Times New Roman" w:hAnsi="Times New Roman"/>
              <w:sz w:val="24"/>
            </w:rPr>
          </w:rPrChange>
        </w:rPr>
        <w:t xml:space="preserve"> of the market for </w:t>
      </w:r>
      <w:proofErr w:type="spellStart"/>
      <w:r w:rsidRPr="001F4CC2">
        <w:rPr>
          <w:rFonts w:ascii="Times New Roman" w:hAnsi="Times New Roman"/>
          <w:color w:val="000000" w:themeColor="text1"/>
          <w:sz w:val="24"/>
          <w:rPrChange w:id="2403" w:author="wersja poprawiona" w:date="2023-04-03T01:59:00Z">
            <w:rPr>
              <w:rFonts w:ascii="Times New Roman" w:hAnsi="Times New Roman"/>
              <w:sz w:val="24"/>
            </w:rPr>
          </w:rPrChange>
        </w:rPr>
        <w:t>measuring</w:t>
      </w:r>
      <w:proofErr w:type="spellEnd"/>
      <w:r w:rsidRPr="001F4CC2">
        <w:rPr>
          <w:rFonts w:ascii="Times New Roman" w:hAnsi="Times New Roman"/>
          <w:color w:val="000000" w:themeColor="text1"/>
          <w:sz w:val="24"/>
          <w:rPrChange w:id="2404"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405" w:author="wersja poprawiona" w:date="2023-04-03T01:59:00Z">
            <w:rPr>
              <w:rFonts w:ascii="Times New Roman" w:hAnsi="Times New Roman"/>
              <w:sz w:val="24"/>
            </w:rPr>
          </w:rPrChange>
        </w:rPr>
        <w:t>device</w:t>
      </w:r>
      <w:proofErr w:type="spellEnd"/>
      <w:r w:rsidRPr="001F4CC2">
        <w:rPr>
          <w:rFonts w:ascii="Times New Roman" w:hAnsi="Times New Roman"/>
          <w:color w:val="000000" w:themeColor="text1"/>
          <w:sz w:val="24"/>
          <w:rPrChange w:id="2406"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407" w:author="wersja poprawiona" w:date="2023-04-03T01:59:00Z">
            <w:rPr>
              <w:rFonts w:ascii="Times New Roman" w:hAnsi="Times New Roman"/>
              <w:sz w:val="24"/>
            </w:rPr>
          </w:rPrChange>
        </w:rPr>
        <w:t>solutions</w:t>
      </w:r>
      <w:proofErr w:type="spellEnd"/>
      <w:r w:rsidRPr="001F4CC2">
        <w:rPr>
          <w:rFonts w:ascii="Times New Roman" w:hAnsi="Times New Roman"/>
          <w:color w:val="000000" w:themeColor="text1"/>
          <w:sz w:val="24"/>
          <w:rPrChange w:id="2408"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409" w:author="wersja poprawiona" w:date="2023-04-03T01:59:00Z">
            <w:rPr>
              <w:rFonts w:ascii="Times New Roman" w:hAnsi="Times New Roman"/>
              <w:sz w:val="24"/>
            </w:rPr>
          </w:rPrChange>
        </w:rPr>
        <w:t>designed</w:t>
      </w:r>
      <w:proofErr w:type="spellEnd"/>
      <w:r w:rsidRPr="001F4CC2">
        <w:rPr>
          <w:rFonts w:ascii="Times New Roman" w:hAnsi="Times New Roman"/>
          <w:color w:val="000000" w:themeColor="text1"/>
          <w:sz w:val="24"/>
          <w:rPrChange w:id="2410" w:author="wersja poprawiona" w:date="2023-04-03T01:59:00Z">
            <w:rPr>
              <w:rFonts w:ascii="Times New Roman" w:hAnsi="Times New Roman"/>
              <w:sz w:val="24"/>
            </w:rPr>
          </w:rPrChange>
        </w:rPr>
        <w:t xml:space="preserve"> for </w:t>
      </w:r>
      <w:proofErr w:type="spellStart"/>
      <w:r w:rsidRPr="001F4CC2">
        <w:rPr>
          <w:rFonts w:ascii="Times New Roman" w:hAnsi="Times New Roman"/>
          <w:color w:val="000000" w:themeColor="text1"/>
          <w:sz w:val="24"/>
          <w:rPrChange w:id="2411" w:author="wersja poprawiona" w:date="2023-04-03T01:59:00Z">
            <w:rPr>
              <w:rFonts w:ascii="Times New Roman" w:hAnsi="Times New Roman"/>
              <w:sz w:val="24"/>
            </w:rPr>
          </w:rPrChange>
        </w:rPr>
        <w:t>use</w:t>
      </w:r>
      <w:proofErr w:type="spellEnd"/>
      <w:r w:rsidRPr="001F4CC2">
        <w:rPr>
          <w:rFonts w:ascii="Times New Roman" w:hAnsi="Times New Roman"/>
          <w:color w:val="000000" w:themeColor="text1"/>
          <w:sz w:val="24"/>
          <w:rPrChange w:id="2412" w:author="wersja poprawiona" w:date="2023-04-03T01:59:00Z">
            <w:rPr>
              <w:rFonts w:ascii="Times New Roman" w:hAnsi="Times New Roman"/>
              <w:sz w:val="24"/>
            </w:rPr>
          </w:rPrChange>
        </w:rPr>
        <w:t xml:space="preserve"> in the </w:t>
      </w:r>
      <w:proofErr w:type="spellStart"/>
      <w:r w:rsidRPr="001F4CC2">
        <w:rPr>
          <w:rFonts w:ascii="Times New Roman" w:hAnsi="Times New Roman"/>
          <w:color w:val="000000" w:themeColor="text1"/>
          <w:sz w:val="24"/>
          <w:rPrChange w:id="2413" w:author="wersja poprawiona" w:date="2023-04-03T01:59:00Z">
            <w:rPr>
              <w:rFonts w:ascii="Times New Roman" w:hAnsi="Times New Roman"/>
              <w:sz w:val="24"/>
            </w:rPr>
          </w:rPrChange>
        </w:rPr>
        <w:t>greenhouse</w:t>
      </w:r>
      <w:proofErr w:type="spellEnd"/>
      <w:del w:id="2414" w:author="wersja poprawiona" w:date="2023-04-03T01:59:00Z">
        <w:r w:rsidR="007D318C" w:rsidRPr="00654B36">
          <w:rPr>
            <w:rFonts w:ascii="Times New Roman" w:hAnsi="Times New Roman" w:cs="Times New Roman"/>
            <w:sz w:val="24"/>
            <w:szCs w:val="24"/>
          </w:rPr>
          <w:delText>.</w:delText>
        </w:r>
      </w:del>
      <w:ins w:id="2415" w:author="wersja poprawiona" w:date="2023-04-03T01:59:00Z">
        <w:r w:rsidRPr="001F4CC2">
          <w:rPr>
            <w:rFonts w:ascii="Times New Roman" w:hAnsi="Times New Roman" w:cs="Times New Roman"/>
            <w:color w:val="000000" w:themeColor="text1"/>
            <w:sz w:val="24"/>
            <w:szCs w:val="24"/>
          </w:rPr>
          <w:t xml:space="preserve">, as </w:t>
        </w:r>
        <w:proofErr w:type="spellStart"/>
        <w:r w:rsidRPr="001F4CC2">
          <w:rPr>
            <w:rFonts w:ascii="Times New Roman" w:hAnsi="Times New Roman" w:cs="Times New Roman"/>
            <w:color w:val="000000" w:themeColor="text1"/>
            <w:sz w:val="24"/>
            <w:szCs w:val="24"/>
          </w:rPr>
          <w:t>well</w:t>
        </w:r>
        <w:proofErr w:type="spellEnd"/>
        <w:r w:rsidRPr="001F4CC2">
          <w:rPr>
            <w:rFonts w:ascii="Times New Roman" w:hAnsi="Times New Roman" w:cs="Times New Roman"/>
            <w:color w:val="000000" w:themeColor="text1"/>
            <w:sz w:val="24"/>
            <w:szCs w:val="24"/>
          </w:rPr>
          <w:t xml:space="preserve"> as </w:t>
        </w:r>
        <w:proofErr w:type="spellStart"/>
        <w:r w:rsidRPr="001F4CC2">
          <w:rPr>
            <w:rFonts w:ascii="Times New Roman" w:hAnsi="Times New Roman" w:cs="Times New Roman"/>
            <w:color w:val="000000" w:themeColor="text1"/>
            <w:sz w:val="24"/>
            <w:szCs w:val="24"/>
          </w:rPr>
          <w:t>an</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analysis</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disadvantages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limitations</w:t>
        </w:r>
        <w:proofErr w:type="spellEnd"/>
        <w:r w:rsidRPr="001F4CC2">
          <w:rPr>
            <w:rFonts w:ascii="Times New Roman" w:hAnsi="Times New Roman" w:cs="Times New Roman"/>
            <w:color w:val="000000" w:themeColor="text1"/>
            <w:sz w:val="24"/>
            <w:szCs w:val="24"/>
          </w:rPr>
          <w:t xml:space="preserve"> and </w:t>
        </w:r>
        <w:proofErr w:type="spellStart"/>
        <w:r w:rsidRPr="001F4CC2">
          <w:rPr>
            <w:rFonts w:ascii="Times New Roman" w:hAnsi="Times New Roman" w:cs="Times New Roman"/>
            <w:color w:val="000000" w:themeColor="text1"/>
            <w:sz w:val="24"/>
            <w:szCs w:val="24"/>
          </w:rPr>
          <w:t>potential</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risks</w:t>
        </w:r>
        <w:proofErr w:type="spellEnd"/>
        <w:r w:rsidRPr="001F4CC2">
          <w:rPr>
            <w:rFonts w:ascii="Times New Roman" w:hAnsi="Times New Roman" w:cs="Times New Roman"/>
            <w:color w:val="000000" w:themeColor="text1"/>
            <w:sz w:val="24"/>
            <w:szCs w:val="24"/>
          </w:rPr>
          <w:t xml:space="preserve"> of the </w:t>
        </w:r>
        <w:proofErr w:type="spellStart"/>
        <w:r w:rsidRPr="001F4CC2">
          <w:rPr>
            <w:rFonts w:ascii="Times New Roman" w:hAnsi="Times New Roman" w:cs="Times New Roman"/>
            <w:color w:val="000000" w:themeColor="text1"/>
            <w:sz w:val="24"/>
            <w:szCs w:val="24"/>
          </w:rPr>
          <w:t>solutions</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described</w:t>
        </w:r>
      </w:ins>
      <w:proofErr w:type="spellEnd"/>
    </w:p>
    <w:p w14:paraId="763DAAD8" w14:textId="77777777" w:rsidR="00EF5A90" w:rsidRPr="001F4CC2" w:rsidRDefault="00EF5A90" w:rsidP="00EF5A90">
      <w:pPr>
        <w:spacing w:before="30" w:line="360" w:lineRule="auto"/>
        <w:ind w:firstLine="360"/>
        <w:jc w:val="both"/>
        <w:rPr>
          <w:rFonts w:ascii="Times New Roman" w:hAnsi="Times New Roman"/>
          <w:color w:val="000000" w:themeColor="text1"/>
          <w:sz w:val="24"/>
          <w:rPrChange w:id="2416" w:author="wersja poprawiona" w:date="2023-04-03T01:59:00Z">
            <w:rPr>
              <w:rFonts w:ascii="Times New Roman" w:hAnsi="Times New Roman"/>
              <w:sz w:val="24"/>
            </w:rPr>
          </w:rPrChange>
        </w:rPr>
        <w:pPrChange w:id="2417" w:author="wersja poprawiona" w:date="2023-04-03T01:59:00Z">
          <w:pPr>
            <w:pStyle w:val="Akapitzlist"/>
            <w:spacing w:before="30" w:line="360" w:lineRule="auto"/>
            <w:ind w:left="360" w:firstLine="348"/>
            <w:jc w:val="both"/>
          </w:pPr>
        </w:pPrChange>
      </w:pPr>
      <w:r w:rsidRPr="001F4CC2">
        <w:rPr>
          <w:rFonts w:ascii="Times New Roman" w:hAnsi="Times New Roman"/>
          <w:color w:val="000000" w:themeColor="text1"/>
          <w:sz w:val="24"/>
          <w:rPrChange w:id="2418" w:author="wersja poprawiona" w:date="2023-04-03T01:59:00Z">
            <w:rPr>
              <w:rFonts w:ascii="Times New Roman" w:hAnsi="Times New Roman"/>
              <w:sz w:val="24"/>
            </w:rPr>
          </w:rPrChange>
        </w:rPr>
        <w:t xml:space="preserve">The </w:t>
      </w:r>
      <w:proofErr w:type="spellStart"/>
      <w:r w:rsidRPr="001F4CC2">
        <w:rPr>
          <w:rFonts w:ascii="Times New Roman" w:hAnsi="Times New Roman"/>
          <w:color w:val="000000" w:themeColor="text1"/>
          <w:sz w:val="24"/>
          <w:rPrChange w:id="2419" w:author="wersja poprawiona" w:date="2023-04-03T01:59:00Z">
            <w:rPr>
              <w:rFonts w:ascii="Times New Roman" w:hAnsi="Times New Roman"/>
              <w:sz w:val="24"/>
            </w:rPr>
          </w:rPrChange>
        </w:rPr>
        <w:t>last</w:t>
      </w:r>
      <w:proofErr w:type="spellEnd"/>
      <w:r w:rsidRPr="001F4CC2">
        <w:rPr>
          <w:rFonts w:ascii="Times New Roman" w:hAnsi="Times New Roman"/>
          <w:color w:val="000000" w:themeColor="text1"/>
          <w:sz w:val="24"/>
          <w:rPrChange w:id="2420" w:author="wersja poprawiona" w:date="2023-04-03T01:59:00Z">
            <w:rPr>
              <w:rFonts w:ascii="Times New Roman" w:hAnsi="Times New Roman"/>
              <w:sz w:val="24"/>
            </w:rPr>
          </w:rPrChange>
        </w:rPr>
        <w:t xml:space="preserve"> part of the </w:t>
      </w:r>
      <w:proofErr w:type="spellStart"/>
      <w:r w:rsidRPr="001F4CC2">
        <w:rPr>
          <w:rFonts w:ascii="Times New Roman" w:hAnsi="Times New Roman"/>
          <w:color w:val="000000" w:themeColor="text1"/>
          <w:sz w:val="24"/>
          <w:rPrChange w:id="2421" w:author="wersja poprawiona" w:date="2023-04-03T01:59:00Z">
            <w:rPr>
              <w:rFonts w:ascii="Times New Roman" w:hAnsi="Times New Roman"/>
              <w:sz w:val="24"/>
            </w:rPr>
          </w:rPrChange>
        </w:rPr>
        <w:t>work</w:t>
      </w:r>
      <w:proofErr w:type="spellEnd"/>
      <w:r w:rsidRPr="001F4CC2">
        <w:rPr>
          <w:rFonts w:ascii="Times New Roman" w:hAnsi="Times New Roman"/>
          <w:color w:val="000000" w:themeColor="text1"/>
          <w:sz w:val="24"/>
          <w:rPrChange w:id="2422"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423" w:author="wersja poprawiona" w:date="2023-04-03T01:59:00Z">
            <w:rPr>
              <w:rFonts w:ascii="Times New Roman" w:hAnsi="Times New Roman"/>
              <w:sz w:val="24"/>
            </w:rPr>
          </w:rPrChange>
        </w:rPr>
        <w:t>describes</w:t>
      </w:r>
      <w:proofErr w:type="spellEnd"/>
      <w:r w:rsidRPr="001F4CC2">
        <w:rPr>
          <w:rFonts w:ascii="Times New Roman" w:hAnsi="Times New Roman"/>
          <w:color w:val="000000" w:themeColor="text1"/>
          <w:sz w:val="24"/>
          <w:rPrChange w:id="2424" w:author="wersja poprawiona" w:date="2023-04-03T01:59:00Z">
            <w:rPr>
              <w:rFonts w:ascii="Times New Roman" w:hAnsi="Times New Roman"/>
              <w:sz w:val="24"/>
            </w:rPr>
          </w:rPrChange>
        </w:rPr>
        <w:t xml:space="preserve"> the </w:t>
      </w:r>
      <w:proofErr w:type="spellStart"/>
      <w:r w:rsidRPr="001F4CC2">
        <w:rPr>
          <w:rFonts w:ascii="Times New Roman" w:hAnsi="Times New Roman"/>
          <w:color w:val="000000" w:themeColor="text1"/>
          <w:sz w:val="24"/>
          <w:rPrChange w:id="2425" w:author="wersja poprawiona" w:date="2023-04-03T01:59:00Z">
            <w:rPr>
              <w:rFonts w:ascii="Times New Roman" w:hAnsi="Times New Roman"/>
              <w:sz w:val="24"/>
            </w:rPr>
          </w:rPrChange>
        </w:rPr>
        <w:t>process</w:t>
      </w:r>
      <w:proofErr w:type="spellEnd"/>
      <w:r w:rsidRPr="001F4CC2">
        <w:rPr>
          <w:rFonts w:ascii="Times New Roman" w:hAnsi="Times New Roman"/>
          <w:color w:val="000000" w:themeColor="text1"/>
          <w:sz w:val="24"/>
          <w:rPrChange w:id="2426" w:author="wersja poprawiona" w:date="2023-04-03T01:59:00Z">
            <w:rPr>
              <w:rFonts w:ascii="Times New Roman" w:hAnsi="Times New Roman"/>
              <w:sz w:val="24"/>
            </w:rPr>
          </w:rPrChange>
        </w:rPr>
        <w:t xml:space="preserve"> of </w:t>
      </w:r>
      <w:proofErr w:type="spellStart"/>
      <w:r w:rsidRPr="001F4CC2">
        <w:rPr>
          <w:rFonts w:ascii="Times New Roman" w:hAnsi="Times New Roman"/>
          <w:color w:val="000000" w:themeColor="text1"/>
          <w:sz w:val="24"/>
          <w:rPrChange w:id="2427" w:author="wersja poprawiona" w:date="2023-04-03T01:59:00Z">
            <w:rPr>
              <w:rFonts w:ascii="Times New Roman" w:hAnsi="Times New Roman"/>
              <w:sz w:val="24"/>
            </w:rPr>
          </w:rPrChange>
        </w:rPr>
        <w:t>designing</w:t>
      </w:r>
      <w:proofErr w:type="spellEnd"/>
      <w:r w:rsidRPr="001F4CC2">
        <w:rPr>
          <w:rFonts w:ascii="Times New Roman" w:hAnsi="Times New Roman"/>
          <w:color w:val="000000" w:themeColor="text1"/>
          <w:sz w:val="24"/>
          <w:rPrChange w:id="2428" w:author="wersja poprawiona" w:date="2023-04-03T01:59:00Z">
            <w:rPr>
              <w:rFonts w:ascii="Times New Roman" w:hAnsi="Times New Roman"/>
              <w:sz w:val="24"/>
            </w:rPr>
          </w:rPrChange>
        </w:rPr>
        <w:t xml:space="preserve"> the </w:t>
      </w:r>
      <w:proofErr w:type="spellStart"/>
      <w:r w:rsidRPr="001F4CC2">
        <w:rPr>
          <w:rFonts w:ascii="Times New Roman" w:hAnsi="Times New Roman"/>
          <w:color w:val="000000" w:themeColor="text1"/>
          <w:sz w:val="24"/>
          <w:rPrChange w:id="2429" w:author="wersja poprawiona" w:date="2023-04-03T01:59:00Z">
            <w:rPr>
              <w:rFonts w:ascii="Times New Roman" w:hAnsi="Times New Roman"/>
              <w:sz w:val="24"/>
            </w:rPr>
          </w:rPrChange>
        </w:rPr>
        <w:t>device</w:t>
      </w:r>
      <w:proofErr w:type="spellEnd"/>
      <w:r w:rsidRPr="001F4CC2">
        <w:rPr>
          <w:rFonts w:ascii="Times New Roman" w:hAnsi="Times New Roman"/>
          <w:color w:val="000000" w:themeColor="text1"/>
          <w:sz w:val="24"/>
          <w:rPrChange w:id="2430" w:author="wersja poprawiona" w:date="2023-04-03T01:59:00Z">
            <w:rPr>
              <w:rFonts w:ascii="Times New Roman" w:hAnsi="Times New Roman"/>
              <w:sz w:val="24"/>
            </w:rPr>
          </w:rPrChange>
        </w:rPr>
        <w:t xml:space="preserve"> and developing </w:t>
      </w:r>
      <w:proofErr w:type="spellStart"/>
      <w:r w:rsidRPr="001F4CC2">
        <w:rPr>
          <w:rFonts w:ascii="Times New Roman" w:hAnsi="Times New Roman"/>
          <w:color w:val="000000" w:themeColor="text1"/>
          <w:sz w:val="24"/>
          <w:rPrChange w:id="2431" w:author="wersja poprawiona" w:date="2023-04-03T01:59:00Z">
            <w:rPr>
              <w:rFonts w:ascii="Times New Roman" w:hAnsi="Times New Roman"/>
              <w:sz w:val="24"/>
            </w:rPr>
          </w:rPrChange>
        </w:rPr>
        <w:t>its</w:t>
      </w:r>
      <w:proofErr w:type="spellEnd"/>
      <w:r w:rsidRPr="001F4CC2">
        <w:rPr>
          <w:rFonts w:ascii="Times New Roman" w:hAnsi="Times New Roman"/>
          <w:color w:val="000000" w:themeColor="text1"/>
          <w:sz w:val="24"/>
          <w:rPrChange w:id="2432" w:author="wersja poprawiona" w:date="2023-04-03T01:59:00Z">
            <w:rPr>
              <w:rFonts w:ascii="Times New Roman" w:hAnsi="Times New Roman"/>
              <w:sz w:val="24"/>
            </w:rPr>
          </w:rPrChange>
        </w:rPr>
        <w:t xml:space="preserve"> software.</w:t>
      </w:r>
    </w:p>
    <w:p w14:paraId="4F4E98B0" w14:textId="77777777" w:rsidR="007D318C" w:rsidRPr="007D318C" w:rsidRDefault="007D318C" w:rsidP="008D30BC">
      <w:pPr>
        <w:spacing w:before="30" w:line="360" w:lineRule="auto"/>
        <w:ind w:left="708"/>
        <w:jc w:val="both"/>
        <w:rPr>
          <w:del w:id="2433" w:author="wersja poprawiona" w:date="2023-04-03T01:59:00Z"/>
          <w:rFonts w:ascii="Times New Roman" w:hAnsi="Times New Roman" w:cs="Times New Roman"/>
          <w:sz w:val="28"/>
          <w:szCs w:val="28"/>
        </w:rPr>
      </w:pPr>
    </w:p>
    <w:p w14:paraId="36D00D0A" w14:textId="77777777" w:rsidR="00EF5A90" w:rsidRPr="001F4CC2" w:rsidRDefault="00EF5A90" w:rsidP="00EF5A90">
      <w:pPr>
        <w:spacing w:before="30" w:line="360" w:lineRule="auto"/>
        <w:ind w:firstLine="360"/>
        <w:jc w:val="both"/>
        <w:rPr>
          <w:ins w:id="2434" w:author="wersja poprawiona" w:date="2023-04-03T01:59:00Z"/>
          <w:rFonts w:ascii="Times New Roman" w:hAnsi="Times New Roman" w:cs="Times New Roman"/>
          <w:color w:val="000000" w:themeColor="text1"/>
          <w:sz w:val="24"/>
          <w:szCs w:val="24"/>
        </w:rPr>
      </w:pPr>
      <w:ins w:id="2435" w:author="wersja poprawiona" w:date="2023-04-03T01:59:00Z">
        <w:r w:rsidRPr="001F4CC2">
          <w:rPr>
            <w:rFonts w:ascii="Times New Roman" w:hAnsi="Times New Roman" w:cs="Times New Roman"/>
            <w:color w:val="000000" w:themeColor="text1"/>
            <w:sz w:val="24"/>
            <w:szCs w:val="24"/>
          </w:rPr>
          <w:t xml:space="preserve">The hardware part of the </w:t>
        </w:r>
        <w:proofErr w:type="spellStart"/>
        <w:r w:rsidRPr="001F4CC2">
          <w:rPr>
            <w:rFonts w:ascii="Times New Roman" w:hAnsi="Times New Roman" w:cs="Times New Roman"/>
            <w:color w:val="000000" w:themeColor="text1"/>
            <w:sz w:val="24"/>
            <w:szCs w:val="24"/>
          </w:rPr>
          <w:t>described</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device</w:t>
        </w:r>
        <w:proofErr w:type="spellEnd"/>
        <w:r w:rsidRPr="001F4CC2">
          <w:rPr>
            <w:rFonts w:ascii="Times New Roman" w:hAnsi="Times New Roman" w:cs="Times New Roman"/>
            <w:color w:val="000000" w:themeColor="text1"/>
            <w:sz w:val="24"/>
            <w:szCs w:val="24"/>
          </w:rPr>
          <w:t xml:space="preserve"> was </w:t>
        </w:r>
        <w:proofErr w:type="spellStart"/>
        <w:r w:rsidRPr="001F4CC2">
          <w:rPr>
            <w:rFonts w:ascii="Times New Roman" w:hAnsi="Times New Roman" w:cs="Times New Roman"/>
            <w:color w:val="000000" w:themeColor="text1"/>
            <w:sz w:val="24"/>
            <w:szCs w:val="24"/>
          </w:rPr>
          <w:t>made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a </w:t>
        </w:r>
        <w:proofErr w:type="spellStart"/>
        <w:r w:rsidRPr="001F4CC2">
          <w:rPr>
            <w:rFonts w:ascii="Times New Roman" w:hAnsi="Times New Roman" w:cs="Times New Roman"/>
            <w:color w:val="000000" w:themeColor="text1"/>
            <w:sz w:val="24"/>
            <w:szCs w:val="24"/>
          </w:rPr>
          <w:t>capacitive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soil</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moisture</w:t>
        </w:r>
        <w:proofErr w:type="spellEnd"/>
        <w:r w:rsidRPr="001F4CC2">
          <w:rPr>
            <w:rFonts w:ascii="Times New Roman" w:hAnsi="Times New Roman" w:cs="Times New Roman"/>
            <w:color w:val="000000" w:themeColor="text1"/>
            <w:sz w:val="24"/>
            <w:szCs w:val="24"/>
          </w:rPr>
          <w:t xml:space="preserve"> sensor, SHT30 sensor and ESP32 </w:t>
        </w:r>
        <w:proofErr w:type="spellStart"/>
        <w:r w:rsidRPr="001F4CC2">
          <w:rPr>
            <w:rFonts w:ascii="Times New Roman" w:hAnsi="Times New Roman" w:cs="Times New Roman"/>
            <w:color w:val="000000" w:themeColor="text1"/>
            <w:sz w:val="24"/>
            <w:szCs w:val="24"/>
          </w:rPr>
          <w:t>microcontroller</w:t>
        </w:r>
        <w:proofErr w:type="spellEnd"/>
        <w:r w:rsidRPr="001F4CC2">
          <w:rPr>
            <w:rFonts w:ascii="Times New Roman" w:hAnsi="Times New Roman" w:cs="Times New Roman"/>
            <w:color w:val="000000" w:themeColor="text1"/>
            <w:sz w:val="24"/>
            <w:szCs w:val="24"/>
          </w:rPr>
          <w:t xml:space="preserve">. The </w:t>
        </w:r>
        <w:proofErr w:type="spellStart"/>
        <w:r w:rsidRPr="001F4CC2">
          <w:rPr>
            <w:rFonts w:ascii="Times New Roman" w:hAnsi="Times New Roman" w:cs="Times New Roman"/>
            <w:color w:val="000000" w:themeColor="text1"/>
            <w:sz w:val="24"/>
            <w:szCs w:val="24"/>
          </w:rPr>
          <w:t>enclosure</w:t>
        </w:r>
        <w:proofErr w:type="spellEnd"/>
        <w:r w:rsidRPr="001F4CC2">
          <w:rPr>
            <w:rFonts w:ascii="Times New Roman" w:hAnsi="Times New Roman" w:cs="Times New Roman"/>
            <w:color w:val="000000" w:themeColor="text1"/>
            <w:sz w:val="24"/>
            <w:szCs w:val="24"/>
          </w:rPr>
          <w:t xml:space="preserve"> was </w:t>
        </w:r>
        <w:proofErr w:type="spellStart"/>
        <w:r w:rsidRPr="001F4CC2">
          <w:rPr>
            <w:rFonts w:ascii="Times New Roman" w:hAnsi="Times New Roman" w:cs="Times New Roman"/>
            <w:color w:val="000000" w:themeColor="text1"/>
            <w:sz w:val="24"/>
            <w:szCs w:val="24"/>
          </w:rPr>
          <w:t>created</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the 3D printing </w:t>
        </w:r>
        <w:proofErr w:type="spellStart"/>
        <w:r w:rsidRPr="001F4CC2">
          <w:rPr>
            <w:rFonts w:ascii="Times New Roman" w:hAnsi="Times New Roman" w:cs="Times New Roman"/>
            <w:color w:val="000000" w:themeColor="text1"/>
            <w:sz w:val="24"/>
            <w:szCs w:val="24"/>
          </w:rPr>
          <w:t>method</w:t>
        </w:r>
        <w:proofErr w:type="spellEnd"/>
        <w:r w:rsidRPr="001F4CC2">
          <w:rPr>
            <w:rFonts w:ascii="Times New Roman" w:hAnsi="Times New Roman" w:cs="Times New Roman"/>
            <w:color w:val="000000" w:themeColor="text1"/>
            <w:sz w:val="24"/>
            <w:szCs w:val="24"/>
          </w:rPr>
          <w:t>.</w:t>
        </w:r>
      </w:ins>
    </w:p>
    <w:p w14:paraId="00D97A35" w14:textId="67EAD5D0" w:rsidR="007D318C" w:rsidRPr="001F4CC2" w:rsidRDefault="00EF5A90" w:rsidP="00EF5A90">
      <w:pPr>
        <w:spacing w:before="30" w:line="360" w:lineRule="auto"/>
        <w:ind w:firstLine="360"/>
        <w:jc w:val="both"/>
        <w:rPr>
          <w:ins w:id="2436" w:author="wersja poprawiona" w:date="2023-04-03T01:59:00Z"/>
          <w:rFonts w:ascii="Times New Roman" w:hAnsi="Times New Roman" w:cs="Times New Roman"/>
          <w:color w:val="000000" w:themeColor="text1"/>
          <w:sz w:val="24"/>
          <w:szCs w:val="24"/>
        </w:rPr>
      </w:pPr>
      <w:ins w:id="2437" w:author="wersja poprawiona" w:date="2023-04-03T01:59:00Z">
        <w:r w:rsidRPr="001F4CC2">
          <w:rPr>
            <w:rFonts w:ascii="Times New Roman" w:hAnsi="Times New Roman" w:cs="Times New Roman"/>
            <w:color w:val="000000" w:themeColor="text1"/>
            <w:sz w:val="24"/>
            <w:szCs w:val="24"/>
          </w:rPr>
          <w:t xml:space="preserve">The </w:t>
        </w:r>
        <w:proofErr w:type="spellStart"/>
        <w:r w:rsidRPr="001F4CC2">
          <w:rPr>
            <w:rFonts w:ascii="Times New Roman" w:hAnsi="Times New Roman" w:cs="Times New Roman"/>
            <w:color w:val="000000" w:themeColor="text1"/>
            <w:sz w:val="24"/>
            <w:szCs w:val="24"/>
          </w:rPr>
          <w:t>microcontroller</w:t>
        </w:r>
        <w:proofErr w:type="spellEnd"/>
        <w:r w:rsidRPr="001F4CC2">
          <w:rPr>
            <w:rFonts w:ascii="Times New Roman" w:hAnsi="Times New Roman" w:cs="Times New Roman"/>
            <w:color w:val="000000" w:themeColor="text1"/>
            <w:sz w:val="24"/>
            <w:szCs w:val="24"/>
          </w:rPr>
          <w:t xml:space="preserve"> software was </w:t>
        </w:r>
        <w:proofErr w:type="spellStart"/>
        <w:r w:rsidRPr="001F4CC2">
          <w:rPr>
            <w:rFonts w:ascii="Times New Roman" w:hAnsi="Times New Roman" w:cs="Times New Roman"/>
            <w:color w:val="000000" w:themeColor="text1"/>
            <w:sz w:val="24"/>
            <w:szCs w:val="24"/>
          </w:rPr>
          <w:t>created</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the Arduino </w:t>
        </w:r>
        <w:proofErr w:type="spellStart"/>
        <w:r w:rsidRPr="001F4CC2">
          <w:rPr>
            <w:rFonts w:ascii="Times New Roman" w:hAnsi="Times New Roman" w:cs="Times New Roman"/>
            <w:color w:val="000000" w:themeColor="text1"/>
            <w:sz w:val="24"/>
            <w:szCs w:val="24"/>
          </w:rPr>
          <w:t>framework</w:t>
        </w:r>
        <w:proofErr w:type="spellEnd"/>
        <w:r w:rsidRPr="001F4CC2">
          <w:rPr>
            <w:rFonts w:ascii="Times New Roman" w:hAnsi="Times New Roman" w:cs="Times New Roman"/>
            <w:color w:val="000000" w:themeColor="text1"/>
            <w:sz w:val="24"/>
            <w:szCs w:val="24"/>
          </w:rPr>
          <w:t xml:space="preserve"> in a </w:t>
        </w:r>
        <w:proofErr w:type="spellStart"/>
        <w:r w:rsidRPr="001F4CC2">
          <w:rPr>
            <w:rFonts w:ascii="Times New Roman" w:hAnsi="Times New Roman" w:cs="Times New Roman"/>
            <w:color w:val="000000" w:themeColor="text1"/>
            <w:sz w:val="24"/>
            <w:szCs w:val="24"/>
          </w:rPr>
          <w:t>language</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that</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is</w:t>
        </w:r>
        <w:proofErr w:type="spellEnd"/>
        <w:r w:rsidRPr="001F4CC2">
          <w:rPr>
            <w:rFonts w:ascii="Times New Roman" w:hAnsi="Times New Roman" w:cs="Times New Roman"/>
            <w:color w:val="000000" w:themeColor="text1"/>
            <w:sz w:val="24"/>
            <w:szCs w:val="24"/>
          </w:rPr>
          <w:t xml:space="preserve"> a </w:t>
        </w:r>
        <w:proofErr w:type="spellStart"/>
        <w:r w:rsidRPr="001F4CC2">
          <w:rPr>
            <w:rFonts w:ascii="Times New Roman" w:hAnsi="Times New Roman" w:cs="Times New Roman"/>
            <w:color w:val="000000" w:themeColor="text1"/>
            <w:sz w:val="24"/>
            <w:szCs w:val="24"/>
          </w:rPr>
          <w:t>derivative</w:t>
        </w:r>
        <w:proofErr w:type="spellEnd"/>
        <w:r w:rsidRPr="001F4CC2">
          <w:rPr>
            <w:rFonts w:ascii="Times New Roman" w:hAnsi="Times New Roman" w:cs="Times New Roman"/>
            <w:color w:val="000000" w:themeColor="text1"/>
            <w:sz w:val="24"/>
            <w:szCs w:val="24"/>
          </w:rPr>
          <w:t xml:space="preserve"> of C/C++. The </w:t>
        </w:r>
        <w:proofErr w:type="spellStart"/>
        <w:r w:rsidRPr="001F4CC2">
          <w:rPr>
            <w:rFonts w:ascii="Times New Roman" w:hAnsi="Times New Roman" w:cs="Times New Roman"/>
            <w:color w:val="000000" w:themeColor="text1"/>
            <w:sz w:val="24"/>
            <w:szCs w:val="24"/>
          </w:rPr>
          <w:t>server</w:t>
        </w:r>
        <w:proofErr w:type="spellEnd"/>
        <w:r w:rsidRPr="001F4CC2">
          <w:rPr>
            <w:rFonts w:ascii="Times New Roman" w:hAnsi="Times New Roman" w:cs="Times New Roman"/>
            <w:color w:val="000000" w:themeColor="text1"/>
            <w:sz w:val="24"/>
            <w:szCs w:val="24"/>
          </w:rPr>
          <w:t xml:space="preserve"> </w:t>
        </w:r>
        <w:proofErr w:type="spellStart"/>
        <w:r w:rsidRPr="001F4CC2">
          <w:rPr>
            <w:rFonts w:ascii="Times New Roman" w:hAnsi="Times New Roman" w:cs="Times New Roman"/>
            <w:color w:val="000000" w:themeColor="text1"/>
            <w:sz w:val="24"/>
            <w:szCs w:val="24"/>
          </w:rPr>
          <w:t>application</w:t>
        </w:r>
        <w:proofErr w:type="spellEnd"/>
        <w:r w:rsidRPr="001F4CC2">
          <w:rPr>
            <w:rFonts w:ascii="Times New Roman" w:hAnsi="Times New Roman" w:cs="Times New Roman"/>
            <w:color w:val="000000" w:themeColor="text1"/>
            <w:sz w:val="24"/>
            <w:szCs w:val="24"/>
          </w:rPr>
          <w:t xml:space="preserve"> was </w:t>
        </w:r>
        <w:proofErr w:type="spellStart"/>
        <w:r w:rsidRPr="001F4CC2">
          <w:rPr>
            <w:rFonts w:ascii="Times New Roman" w:hAnsi="Times New Roman" w:cs="Times New Roman"/>
            <w:color w:val="000000" w:themeColor="text1"/>
            <w:sz w:val="24"/>
            <w:szCs w:val="24"/>
          </w:rPr>
          <w:t>written</w:t>
        </w:r>
        <w:proofErr w:type="spellEnd"/>
        <w:r w:rsidRPr="001F4CC2">
          <w:rPr>
            <w:rFonts w:ascii="Times New Roman" w:hAnsi="Times New Roman" w:cs="Times New Roman"/>
            <w:color w:val="000000" w:themeColor="text1"/>
            <w:sz w:val="24"/>
            <w:szCs w:val="24"/>
          </w:rPr>
          <w:t xml:space="preserve"> in Python </w:t>
        </w:r>
        <w:proofErr w:type="spellStart"/>
        <w:r w:rsidRPr="001F4CC2">
          <w:rPr>
            <w:rFonts w:ascii="Times New Roman" w:hAnsi="Times New Roman" w:cs="Times New Roman"/>
            <w:color w:val="000000" w:themeColor="text1"/>
            <w:sz w:val="24"/>
            <w:szCs w:val="24"/>
          </w:rPr>
          <w:t>using</w:t>
        </w:r>
        <w:proofErr w:type="spellEnd"/>
        <w:r w:rsidRPr="001F4CC2">
          <w:rPr>
            <w:rFonts w:ascii="Times New Roman" w:hAnsi="Times New Roman" w:cs="Times New Roman"/>
            <w:color w:val="000000" w:themeColor="text1"/>
            <w:sz w:val="24"/>
            <w:szCs w:val="24"/>
          </w:rPr>
          <w:t xml:space="preserve"> the Flask </w:t>
        </w:r>
        <w:proofErr w:type="spellStart"/>
        <w:r w:rsidRPr="001F4CC2">
          <w:rPr>
            <w:rFonts w:ascii="Times New Roman" w:hAnsi="Times New Roman" w:cs="Times New Roman"/>
            <w:color w:val="000000" w:themeColor="text1"/>
            <w:sz w:val="24"/>
            <w:szCs w:val="24"/>
          </w:rPr>
          <w:t>library</w:t>
        </w:r>
        <w:proofErr w:type="spellEnd"/>
        <w:r w:rsidRPr="001F4CC2">
          <w:rPr>
            <w:rFonts w:ascii="Times New Roman" w:hAnsi="Times New Roman" w:cs="Times New Roman"/>
            <w:color w:val="000000" w:themeColor="text1"/>
            <w:sz w:val="24"/>
            <w:szCs w:val="24"/>
          </w:rPr>
          <w:t>.</w:t>
        </w:r>
      </w:ins>
    </w:p>
    <w:p w14:paraId="2AF72C34" w14:textId="6767805C" w:rsidR="00654B36" w:rsidRPr="001F4CC2" w:rsidRDefault="00654B36" w:rsidP="008D30BC">
      <w:pPr>
        <w:pStyle w:val="Akapitzlist"/>
        <w:spacing w:before="30" w:line="360" w:lineRule="auto"/>
        <w:ind w:left="360" w:firstLine="348"/>
        <w:jc w:val="both"/>
        <w:rPr>
          <w:rFonts w:ascii="Times New Roman" w:hAnsi="Times New Roman"/>
          <w:color w:val="000000" w:themeColor="text1"/>
          <w:sz w:val="24"/>
          <w:rPrChange w:id="2438" w:author="wersja poprawiona" w:date="2023-04-03T01:59:00Z">
            <w:rPr>
              <w:rFonts w:ascii="Times New Roman" w:hAnsi="Times New Roman"/>
              <w:sz w:val="24"/>
            </w:rPr>
          </w:rPrChange>
        </w:rPr>
      </w:pPr>
    </w:p>
    <w:p w14:paraId="08B42F7A" w14:textId="77777777" w:rsidR="00654B36" w:rsidRPr="001F4CC2" w:rsidRDefault="00654B36" w:rsidP="008D30BC">
      <w:pPr>
        <w:pStyle w:val="Akapitzlist"/>
        <w:spacing w:before="30" w:line="360" w:lineRule="auto"/>
        <w:ind w:left="360" w:firstLine="348"/>
        <w:jc w:val="both"/>
        <w:rPr>
          <w:rFonts w:ascii="Times New Roman" w:hAnsi="Times New Roman"/>
          <w:color w:val="000000" w:themeColor="text1"/>
          <w:sz w:val="24"/>
          <w:rPrChange w:id="2439" w:author="wersja poprawiona" w:date="2023-04-03T01:59:00Z">
            <w:rPr>
              <w:rFonts w:ascii="Times New Roman" w:hAnsi="Times New Roman"/>
              <w:sz w:val="24"/>
            </w:rPr>
          </w:rPrChange>
        </w:rPr>
      </w:pPr>
    </w:p>
    <w:p w14:paraId="15448782" w14:textId="77777777" w:rsidR="00654B36" w:rsidRPr="00654B36" w:rsidRDefault="00654B36" w:rsidP="008D30BC">
      <w:pPr>
        <w:pStyle w:val="Akapitzlist"/>
        <w:spacing w:before="30" w:line="360" w:lineRule="auto"/>
        <w:ind w:left="360"/>
        <w:jc w:val="both"/>
        <w:rPr>
          <w:del w:id="2440" w:author="wersja poprawiona" w:date="2023-04-03T01:59:00Z"/>
          <w:rFonts w:ascii="Times New Roman" w:hAnsi="Times New Roman" w:cs="Times New Roman"/>
          <w:sz w:val="24"/>
          <w:szCs w:val="24"/>
        </w:rPr>
      </w:pPr>
      <w:proofErr w:type="spellStart"/>
      <w:r w:rsidRPr="001F4CC2">
        <w:rPr>
          <w:rFonts w:ascii="Times New Roman" w:hAnsi="Times New Roman"/>
          <w:color w:val="000000" w:themeColor="text1"/>
          <w:sz w:val="24"/>
          <w:rPrChange w:id="2441" w:author="wersja poprawiona" w:date="2023-04-03T01:59:00Z">
            <w:rPr>
              <w:rFonts w:ascii="Times New Roman" w:hAnsi="Times New Roman"/>
              <w:sz w:val="24"/>
            </w:rPr>
          </w:rPrChange>
        </w:rPr>
        <w:t>Keywords</w:t>
      </w:r>
      <w:proofErr w:type="spellEnd"/>
      <w:r w:rsidRPr="001F4CC2">
        <w:rPr>
          <w:rFonts w:ascii="Times New Roman" w:hAnsi="Times New Roman"/>
          <w:color w:val="000000" w:themeColor="text1"/>
          <w:sz w:val="24"/>
          <w:rPrChange w:id="2442"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443" w:author="wersja poprawiona" w:date="2023-04-03T01:59:00Z">
            <w:rPr>
              <w:rFonts w:ascii="Times New Roman" w:hAnsi="Times New Roman"/>
              <w:sz w:val="24"/>
            </w:rPr>
          </w:rPrChange>
        </w:rPr>
        <w:t>greenhouse</w:t>
      </w:r>
      <w:proofErr w:type="spellEnd"/>
      <w:r w:rsidRPr="001F4CC2">
        <w:rPr>
          <w:rFonts w:ascii="Times New Roman" w:hAnsi="Times New Roman"/>
          <w:color w:val="000000" w:themeColor="text1"/>
          <w:sz w:val="24"/>
          <w:rPrChange w:id="2444" w:author="wersja poprawiona" w:date="2023-04-03T01:59:00Z">
            <w:rPr>
              <w:rFonts w:ascii="Times New Roman" w:hAnsi="Times New Roman"/>
              <w:sz w:val="24"/>
            </w:rPr>
          </w:rPrChange>
        </w:rPr>
        <w:t xml:space="preserve">, </w:t>
      </w:r>
      <w:proofErr w:type="spellStart"/>
      <w:r w:rsidRPr="001F4CC2">
        <w:rPr>
          <w:rFonts w:ascii="Times New Roman" w:hAnsi="Times New Roman"/>
          <w:color w:val="000000" w:themeColor="text1"/>
          <w:sz w:val="24"/>
          <w:rPrChange w:id="2445" w:author="wersja poprawiona" w:date="2023-04-03T01:59:00Z">
            <w:rPr>
              <w:rFonts w:ascii="Times New Roman" w:hAnsi="Times New Roman"/>
              <w:sz w:val="24"/>
            </w:rPr>
          </w:rPrChange>
        </w:rPr>
        <w:t>microcontroller</w:t>
      </w:r>
      <w:proofErr w:type="spellEnd"/>
      <w:r w:rsidRPr="001F4CC2">
        <w:rPr>
          <w:rFonts w:ascii="Times New Roman" w:hAnsi="Times New Roman"/>
          <w:color w:val="000000" w:themeColor="text1"/>
          <w:sz w:val="24"/>
          <w:rPrChange w:id="2446" w:author="wersja poprawiona" w:date="2023-04-03T01:59:00Z">
            <w:rPr>
              <w:rFonts w:ascii="Times New Roman" w:hAnsi="Times New Roman"/>
              <w:sz w:val="24"/>
            </w:rPr>
          </w:rPrChange>
        </w:rPr>
        <w:t xml:space="preserve">, </w:t>
      </w:r>
      <w:r w:rsidR="00A561B0" w:rsidRPr="001F4CC2">
        <w:rPr>
          <w:rFonts w:ascii="Times New Roman" w:hAnsi="Times New Roman"/>
          <w:color w:val="000000" w:themeColor="text1"/>
          <w:sz w:val="24"/>
          <w:rPrChange w:id="2447" w:author="wersja poprawiona" w:date="2023-04-03T01:59:00Z">
            <w:rPr>
              <w:rFonts w:ascii="Times New Roman" w:hAnsi="Times New Roman"/>
              <w:sz w:val="24"/>
            </w:rPr>
          </w:rPrChange>
        </w:rPr>
        <w:t>Wi-Fi</w:t>
      </w:r>
    </w:p>
    <w:p w14:paraId="010F4B77" w14:textId="77777777" w:rsidR="00654B36" w:rsidRPr="00654B36" w:rsidRDefault="00654B36" w:rsidP="00654B36">
      <w:pPr>
        <w:pStyle w:val="Akapitzlist"/>
        <w:spacing w:before="30" w:line="360" w:lineRule="auto"/>
        <w:ind w:left="360"/>
        <w:rPr>
          <w:del w:id="2448" w:author="wersja poprawiona" w:date="2023-04-03T01:59:00Z"/>
          <w:rFonts w:ascii="Times New Roman" w:hAnsi="Times New Roman" w:cs="Times New Roman"/>
          <w:sz w:val="24"/>
          <w:szCs w:val="24"/>
        </w:rPr>
      </w:pPr>
    </w:p>
    <w:p w14:paraId="42CEC16A" w14:textId="77777777" w:rsidR="00654B36" w:rsidRPr="00654B36" w:rsidRDefault="00654B36" w:rsidP="00654B36">
      <w:pPr>
        <w:pStyle w:val="Akapitzlist"/>
        <w:spacing w:before="30" w:line="360" w:lineRule="auto"/>
        <w:ind w:left="360"/>
        <w:rPr>
          <w:del w:id="2449" w:author="wersja poprawiona" w:date="2023-04-03T01:59:00Z"/>
          <w:rFonts w:ascii="Times New Roman" w:hAnsi="Times New Roman" w:cs="Times New Roman"/>
          <w:sz w:val="28"/>
          <w:szCs w:val="28"/>
        </w:rPr>
      </w:pPr>
    </w:p>
    <w:p w14:paraId="0970469B" w14:textId="10DEC74B" w:rsidR="00E20F04" w:rsidRPr="001F4CC2" w:rsidRDefault="00E20F04" w:rsidP="00EF5A90">
      <w:pPr>
        <w:pStyle w:val="Akapitzlist"/>
        <w:spacing w:before="30" w:line="360" w:lineRule="auto"/>
        <w:ind w:left="360"/>
        <w:jc w:val="both"/>
        <w:rPr>
          <w:rFonts w:ascii="Times New Roman" w:hAnsi="Times New Roman"/>
          <w:color w:val="000000" w:themeColor="text1"/>
          <w:sz w:val="24"/>
          <w:rPrChange w:id="2450" w:author="wersja poprawiona" w:date="2023-04-03T01:59:00Z">
            <w:rPr>
              <w:rFonts w:ascii="Times New Roman" w:hAnsi="Times New Roman"/>
              <w:sz w:val="24"/>
            </w:rPr>
          </w:rPrChange>
        </w:rPr>
        <w:pPrChange w:id="2451" w:author="wersja poprawiona" w:date="2023-04-03T01:59:00Z">
          <w:pPr>
            <w:spacing w:before="30" w:line="360" w:lineRule="auto"/>
          </w:pPr>
        </w:pPrChange>
      </w:pPr>
    </w:p>
    <w:sectPr w:rsidR="00E20F04" w:rsidRPr="001F4CC2" w:rsidSect="00B042A4">
      <w:headerReference w:type="default" r:id="rId97"/>
      <w:footerReference w:type="default" r:id="rId98"/>
      <w:pgSz w:w="11906" w:h="16838"/>
      <w:pgMar w:top="1417" w:right="1417" w:bottom="1417" w:left="1417" w:header="708" w:footer="708" w:gutter="0"/>
      <w:cols w:space="708"/>
      <w:titlePg/>
      <w:docGrid w:linePitch="360"/>
      <w:sectPrChange w:id="2452" w:author="wersja poprawiona" w:date="2023-04-03T01:59:00Z">
        <w:sectPr w:rsidR="00E20F04" w:rsidRPr="001F4CC2" w:rsidSect="00B042A4">
          <w:pgMar w:top="1417" w:right="1417" w:bottom="1417" w:left="1417" w:header="708" w:footer="708" w:gutter="0"/>
          <w:titlePg w:val="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4D58F" w14:textId="77777777" w:rsidR="00266A5B" w:rsidRDefault="00266A5B" w:rsidP="002C6D78">
      <w:pPr>
        <w:spacing w:after="0" w:line="240" w:lineRule="auto"/>
      </w:pPr>
      <w:r>
        <w:separator/>
      </w:r>
    </w:p>
  </w:endnote>
  <w:endnote w:type="continuationSeparator" w:id="0">
    <w:p w14:paraId="2EC92332" w14:textId="77777777" w:rsidR="00266A5B" w:rsidRDefault="00266A5B" w:rsidP="002C6D78">
      <w:pPr>
        <w:spacing w:after="0" w:line="240" w:lineRule="auto"/>
      </w:pPr>
      <w:r>
        <w:continuationSeparator/>
      </w:r>
    </w:p>
  </w:endnote>
  <w:endnote w:type="continuationNotice" w:id="1">
    <w:p w14:paraId="4AFD10CC" w14:textId="77777777" w:rsidR="00266A5B" w:rsidRDefault="00266A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Pr="004B01EC" w:rsidRDefault="002C6D78">
        <w:pPr>
          <w:pStyle w:val="Stopka"/>
          <w:jc w:val="right"/>
        </w:pPr>
        <w:r w:rsidRPr="004B01EC">
          <w:fldChar w:fldCharType="begin"/>
        </w:r>
        <w:r w:rsidRPr="004B01EC">
          <w:instrText>PAGE   \* MERGEFORMAT</w:instrText>
        </w:r>
        <w:r w:rsidRPr="004B01EC">
          <w:fldChar w:fldCharType="separate"/>
        </w:r>
        <w:r w:rsidRPr="004B01EC">
          <w:t>2</w:t>
        </w:r>
        <w:r w:rsidRPr="004B01EC">
          <w:fldChar w:fldCharType="end"/>
        </w:r>
      </w:p>
    </w:sdtContent>
  </w:sdt>
  <w:p w14:paraId="60CE00AF" w14:textId="77777777" w:rsidR="002C6D78" w:rsidRDefault="002C6D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61836" w14:textId="77777777" w:rsidR="00266A5B" w:rsidRDefault="00266A5B" w:rsidP="002C6D78">
      <w:pPr>
        <w:spacing w:after="0" w:line="240" w:lineRule="auto"/>
      </w:pPr>
      <w:r>
        <w:separator/>
      </w:r>
    </w:p>
  </w:footnote>
  <w:footnote w:type="continuationSeparator" w:id="0">
    <w:p w14:paraId="37C66837" w14:textId="77777777" w:rsidR="00266A5B" w:rsidRDefault="00266A5B" w:rsidP="002C6D78">
      <w:pPr>
        <w:spacing w:after="0" w:line="240" w:lineRule="auto"/>
      </w:pPr>
      <w:r>
        <w:continuationSeparator/>
      </w:r>
    </w:p>
  </w:footnote>
  <w:footnote w:type="continuationNotice" w:id="1">
    <w:p w14:paraId="6CFB190F" w14:textId="77777777" w:rsidR="00266A5B" w:rsidRDefault="00266A5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A0457" w14:textId="77777777" w:rsidR="004F05F1" w:rsidRDefault="004F05F1">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A1D"/>
    <w:rsid w:val="00024EB0"/>
    <w:rsid w:val="000276E6"/>
    <w:rsid w:val="00031E1B"/>
    <w:rsid w:val="00044D0D"/>
    <w:rsid w:val="00046E81"/>
    <w:rsid w:val="000649DA"/>
    <w:rsid w:val="0007073C"/>
    <w:rsid w:val="00082B3D"/>
    <w:rsid w:val="0008446B"/>
    <w:rsid w:val="0009662F"/>
    <w:rsid w:val="000A05F7"/>
    <w:rsid w:val="000A1BBE"/>
    <w:rsid w:val="000A4BCF"/>
    <w:rsid w:val="000A52FD"/>
    <w:rsid w:val="000B71CB"/>
    <w:rsid w:val="000D54EF"/>
    <w:rsid w:val="000D6D3B"/>
    <w:rsid w:val="000E133F"/>
    <w:rsid w:val="000E3C28"/>
    <w:rsid w:val="000E4BED"/>
    <w:rsid w:val="000F2C8E"/>
    <w:rsid w:val="00110459"/>
    <w:rsid w:val="00111915"/>
    <w:rsid w:val="0012149D"/>
    <w:rsid w:val="00121C36"/>
    <w:rsid w:val="0013402C"/>
    <w:rsid w:val="00141FDE"/>
    <w:rsid w:val="00152D2B"/>
    <w:rsid w:val="00156659"/>
    <w:rsid w:val="00162033"/>
    <w:rsid w:val="00184E3B"/>
    <w:rsid w:val="00194467"/>
    <w:rsid w:val="001B4477"/>
    <w:rsid w:val="001B485C"/>
    <w:rsid w:val="001C29CD"/>
    <w:rsid w:val="001C79D0"/>
    <w:rsid w:val="001D2794"/>
    <w:rsid w:val="001E037A"/>
    <w:rsid w:val="001E75F8"/>
    <w:rsid w:val="001F45C2"/>
    <w:rsid w:val="001F4CC2"/>
    <w:rsid w:val="00201C84"/>
    <w:rsid w:val="00205EC4"/>
    <w:rsid w:val="00214D54"/>
    <w:rsid w:val="002226E9"/>
    <w:rsid w:val="0022602B"/>
    <w:rsid w:val="002407BE"/>
    <w:rsid w:val="00241112"/>
    <w:rsid w:val="00246361"/>
    <w:rsid w:val="0025014F"/>
    <w:rsid w:val="002502DA"/>
    <w:rsid w:val="002508D1"/>
    <w:rsid w:val="002550CA"/>
    <w:rsid w:val="002552FC"/>
    <w:rsid w:val="0025703A"/>
    <w:rsid w:val="00266A5B"/>
    <w:rsid w:val="00281166"/>
    <w:rsid w:val="00284DF3"/>
    <w:rsid w:val="0028541B"/>
    <w:rsid w:val="00296526"/>
    <w:rsid w:val="002977FC"/>
    <w:rsid w:val="002B0622"/>
    <w:rsid w:val="002B2FD1"/>
    <w:rsid w:val="002B7360"/>
    <w:rsid w:val="002C403E"/>
    <w:rsid w:val="002C6D78"/>
    <w:rsid w:val="002D1952"/>
    <w:rsid w:val="002E310D"/>
    <w:rsid w:val="002E3BE5"/>
    <w:rsid w:val="002E40FF"/>
    <w:rsid w:val="002E7AC2"/>
    <w:rsid w:val="002F7430"/>
    <w:rsid w:val="003016C0"/>
    <w:rsid w:val="003372DB"/>
    <w:rsid w:val="00351ECE"/>
    <w:rsid w:val="00357491"/>
    <w:rsid w:val="00380E9F"/>
    <w:rsid w:val="00397C96"/>
    <w:rsid w:val="003C22FC"/>
    <w:rsid w:val="003C3E2C"/>
    <w:rsid w:val="003D312A"/>
    <w:rsid w:val="003D5DBF"/>
    <w:rsid w:val="003D6862"/>
    <w:rsid w:val="003E63CA"/>
    <w:rsid w:val="003F1DA1"/>
    <w:rsid w:val="003F2029"/>
    <w:rsid w:val="00400937"/>
    <w:rsid w:val="00403505"/>
    <w:rsid w:val="00403A23"/>
    <w:rsid w:val="00427A85"/>
    <w:rsid w:val="0043097F"/>
    <w:rsid w:val="00432526"/>
    <w:rsid w:val="0043312F"/>
    <w:rsid w:val="00445836"/>
    <w:rsid w:val="004620CD"/>
    <w:rsid w:val="00462F54"/>
    <w:rsid w:val="004825DA"/>
    <w:rsid w:val="00487DFD"/>
    <w:rsid w:val="00490081"/>
    <w:rsid w:val="004B01EC"/>
    <w:rsid w:val="004B3DC4"/>
    <w:rsid w:val="004C1628"/>
    <w:rsid w:val="004D0C49"/>
    <w:rsid w:val="004D6639"/>
    <w:rsid w:val="004D6DDA"/>
    <w:rsid w:val="004E5061"/>
    <w:rsid w:val="004E787C"/>
    <w:rsid w:val="004F05F1"/>
    <w:rsid w:val="004F3BC2"/>
    <w:rsid w:val="00501109"/>
    <w:rsid w:val="00504409"/>
    <w:rsid w:val="00510B3D"/>
    <w:rsid w:val="005172E7"/>
    <w:rsid w:val="00526AD2"/>
    <w:rsid w:val="0052726C"/>
    <w:rsid w:val="005300F3"/>
    <w:rsid w:val="005412D9"/>
    <w:rsid w:val="00543FF1"/>
    <w:rsid w:val="005463AC"/>
    <w:rsid w:val="005701A8"/>
    <w:rsid w:val="00575F38"/>
    <w:rsid w:val="00592E4F"/>
    <w:rsid w:val="00595928"/>
    <w:rsid w:val="005A3D60"/>
    <w:rsid w:val="005B7F06"/>
    <w:rsid w:val="005C296A"/>
    <w:rsid w:val="005C4C9A"/>
    <w:rsid w:val="005C5322"/>
    <w:rsid w:val="005C5E2E"/>
    <w:rsid w:val="005C7C36"/>
    <w:rsid w:val="005D0132"/>
    <w:rsid w:val="005D026F"/>
    <w:rsid w:val="005D5D7E"/>
    <w:rsid w:val="00612C7C"/>
    <w:rsid w:val="00621DA5"/>
    <w:rsid w:val="00640518"/>
    <w:rsid w:val="00641FE6"/>
    <w:rsid w:val="0065264F"/>
    <w:rsid w:val="00654B36"/>
    <w:rsid w:val="00655F16"/>
    <w:rsid w:val="006A12FC"/>
    <w:rsid w:val="006B4A8B"/>
    <w:rsid w:val="006D052C"/>
    <w:rsid w:val="006D1153"/>
    <w:rsid w:val="006D6131"/>
    <w:rsid w:val="006E6483"/>
    <w:rsid w:val="0070336E"/>
    <w:rsid w:val="0071331B"/>
    <w:rsid w:val="00716E4F"/>
    <w:rsid w:val="00731235"/>
    <w:rsid w:val="00751447"/>
    <w:rsid w:val="007531E6"/>
    <w:rsid w:val="00757DE6"/>
    <w:rsid w:val="007648C4"/>
    <w:rsid w:val="007667CB"/>
    <w:rsid w:val="007838CF"/>
    <w:rsid w:val="00791745"/>
    <w:rsid w:val="007B15C8"/>
    <w:rsid w:val="007B5434"/>
    <w:rsid w:val="007C1208"/>
    <w:rsid w:val="007D318C"/>
    <w:rsid w:val="007E10F8"/>
    <w:rsid w:val="007E616E"/>
    <w:rsid w:val="0080047E"/>
    <w:rsid w:val="008011F9"/>
    <w:rsid w:val="00801BA9"/>
    <w:rsid w:val="008102BB"/>
    <w:rsid w:val="008270B5"/>
    <w:rsid w:val="0083267E"/>
    <w:rsid w:val="00853956"/>
    <w:rsid w:val="00882CAA"/>
    <w:rsid w:val="00890CD5"/>
    <w:rsid w:val="008A2758"/>
    <w:rsid w:val="008B337E"/>
    <w:rsid w:val="008D30BC"/>
    <w:rsid w:val="008E339A"/>
    <w:rsid w:val="008E7DA7"/>
    <w:rsid w:val="008F5A9B"/>
    <w:rsid w:val="00901E63"/>
    <w:rsid w:val="00912C25"/>
    <w:rsid w:val="0092022A"/>
    <w:rsid w:val="00923A6F"/>
    <w:rsid w:val="00960CC5"/>
    <w:rsid w:val="00963DA5"/>
    <w:rsid w:val="00964C97"/>
    <w:rsid w:val="00983792"/>
    <w:rsid w:val="00986505"/>
    <w:rsid w:val="009A3DF1"/>
    <w:rsid w:val="009A4867"/>
    <w:rsid w:val="009B435E"/>
    <w:rsid w:val="009C6650"/>
    <w:rsid w:val="009C67BA"/>
    <w:rsid w:val="009D36B9"/>
    <w:rsid w:val="009D61C6"/>
    <w:rsid w:val="009E3149"/>
    <w:rsid w:val="009F6053"/>
    <w:rsid w:val="009F629B"/>
    <w:rsid w:val="00A02346"/>
    <w:rsid w:val="00A155BE"/>
    <w:rsid w:val="00A21196"/>
    <w:rsid w:val="00A21E42"/>
    <w:rsid w:val="00A22A25"/>
    <w:rsid w:val="00A25F72"/>
    <w:rsid w:val="00A41D6E"/>
    <w:rsid w:val="00A561B0"/>
    <w:rsid w:val="00A572A2"/>
    <w:rsid w:val="00A73080"/>
    <w:rsid w:val="00A7361E"/>
    <w:rsid w:val="00A80CC9"/>
    <w:rsid w:val="00A8619C"/>
    <w:rsid w:val="00A95BC7"/>
    <w:rsid w:val="00AB2587"/>
    <w:rsid w:val="00AB5F4D"/>
    <w:rsid w:val="00AD67EF"/>
    <w:rsid w:val="00AD6D9D"/>
    <w:rsid w:val="00AF3F45"/>
    <w:rsid w:val="00B01079"/>
    <w:rsid w:val="00B042A4"/>
    <w:rsid w:val="00B30754"/>
    <w:rsid w:val="00B44E9E"/>
    <w:rsid w:val="00B475E2"/>
    <w:rsid w:val="00B54678"/>
    <w:rsid w:val="00B67CB1"/>
    <w:rsid w:val="00B7139F"/>
    <w:rsid w:val="00B93CD3"/>
    <w:rsid w:val="00BA0758"/>
    <w:rsid w:val="00BA5109"/>
    <w:rsid w:val="00BE07ED"/>
    <w:rsid w:val="00BF5E37"/>
    <w:rsid w:val="00C003F1"/>
    <w:rsid w:val="00C2382C"/>
    <w:rsid w:val="00C3674D"/>
    <w:rsid w:val="00C437BB"/>
    <w:rsid w:val="00C50C6E"/>
    <w:rsid w:val="00C65F18"/>
    <w:rsid w:val="00C67117"/>
    <w:rsid w:val="00C75F33"/>
    <w:rsid w:val="00C8700A"/>
    <w:rsid w:val="00CA4C38"/>
    <w:rsid w:val="00CA547E"/>
    <w:rsid w:val="00CB6C3B"/>
    <w:rsid w:val="00CC75B9"/>
    <w:rsid w:val="00CD0AF1"/>
    <w:rsid w:val="00CD43E0"/>
    <w:rsid w:val="00CD5861"/>
    <w:rsid w:val="00CD60A9"/>
    <w:rsid w:val="00CF6C93"/>
    <w:rsid w:val="00D01A77"/>
    <w:rsid w:val="00D260B9"/>
    <w:rsid w:val="00D41940"/>
    <w:rsid w:val="00D47AEC"/>
    <w:rsid w:val="00D528ED"/>
    <w:rsid w:val="00D533D7"/>
    <w:rsid w:val="00D634EE"/>
    <w:rsid w:val="00D64D58"/>
    <w:rsid w:val="00D75115"/>
    <w:rsid w:val="00D87D0F"/>
    <w:rsid w:val="00D87F3B"/>
    <w:rsid w:val="00DA285A"/>
    <w:rsid w:val="00DA4064"/>
    <w:rsid w:val="00DD164A"/>
    <w:rsid w:val="00DE6E26"/>
    <w:rsid w:val="00DF1A7A"/>
    <w:rsid w:val="00E15D9C"/>
    <w:rsid w:val="00E20F04"/>
    <w:rsid w:val="00E26D70"/>
    <w:rsid w:val="00E27ECC"/>
    <w:rsid w:val="00E303CB"/>
    <w:rsid w:val="00E376B3"/>
    <w:rsid w:val="00E86715"/>
    <w:rsid w:val="00EC59EF"/>
    <w:rsid w:val="00EE3BE7"/>
    <w:rsid w:val="00EE57B6"/>
    <w:rsid w:val="00EE7574"/>
    <w:rsid w:val="00EF27AC"/>
    <w:rsid w:val="00EF5A90"/>
    <w:rsid w:val="00F078AE"/>
    <w:rsid w:val="00F113CE"/>
    <w:rsid w:val="00F1665B"/>
    <w:rsid w:val="00F30689"/>
    <w:rsid w:val="00F327E7"/>
    <w:rsid w:val="00F3344F"/>
    <w:rsid w:val="00F34425"/>
    <w:rsid w:val="00F34D51"/>
    <w:rsid w:val="00F47336"/>
    <w:rsid w:val="00FB3C9D"/>
    <w:rsid w:val="00FD44AC"/>
    <w:rsid w:val="00FE5978"/>
    <w:rsid w:val="00FF3192"/>
    <w:rsid w:val="00FF4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310D"/>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 w:type="paragraph" w:styleId="Bibliografia">
    <w:name w:val="Bibliography"/>
    <w:basedOn w:val="Normalny"/>
    <w:next w:val="Normalny"/>
    <w:uiPriority w:val="37"/>
    <w:unhideWhenUsed/>
    <w:rsid w:val="003F1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51346">
      <w:bodyDiv w:val="1"/>
      <w:marLeft w:val="0"/>
      <w:marRight w:val="0"/>
      <w:marTop w:val="0"/>
      <w:marBottom w:val="0"/>
      <w:divBdr>
        <w:top w:val="none" w:sz="0" w:space="0" w:color="auto"/>
        <w:left w:val="none" w:sz="0" w:space="0" w:color="auto"/>
        <w:bottom w:val="none" w:sz="0" w:space="0" w:color="auto"/>
        <w:right w:val="none" w:sz="0" w:space="0" w:color="auto"/>
      </w:divBdr>
    </w:div>
    <w:div w:id="859901975">
      <w:bodyDiv w:val="1"/>
      <w:marLeft w:val="0"/>
      <w:marRight w:val="0"/>
      <w:marTop w:val="0"/>
      <w:marBottom w:val="0"/>
      <w:divBdr>
        <w:top w:val="none" w:sz="0" w:space="0" w:color="auto"/>
        <w:left w:val="none" w:sz="0" w:space="0" w:color="auto"/>
        <w:bottom w:val="none" w:sz="0" w:space="0" w:color="auto"/>
        <w:right w:val="none" w:sz="0" w:space="0" w:color="auto"/>
      </w:divBdr>
    </w:div>
    <w:div w:id="936138951">
      <w:bodyDiv w:val="1"/>
      <w:marLeft w:val="0"/>
      <w:marRight w:val="0"/>
      <w:marTop w:val="0"/>
      <w:marBottom w:val="0"/>
      <w:divBdr>
        <w:top w:val="none" w:sz="0" w:space="0" w:color="auto"/>
        <w:left w:val="none" w:sz="0" w:space="0" w:color="auto"/>
        <w:bottom w:val="none" w:sz="0" w:space="0" w:color="auto"/>
        <w:right w:val="none" w:sz="0" w:space="0" w:color="auto"/>
      </w:divBdr>
    </w:div>
    <w:div w:id="1181971676">
      <w:bodyDiv w:val="1"/>
      <w:marLeft w:val="0"/>
      <w:marRight w:val="0"/>
      <w:marTop w:val="0"/>
      <w:marBottom w:val="0"/>
      <w:divBdr>
        <w:top w:val="none" w:sz="0" w:space="0" w:color="auto"/>
        <w:left w:val="none" w:sz="0" w:space="0" w:color="auto"/>
        <w:bottom w:val="none" w:sz="0" w:space="0" w:color="auto"/>
        <w:right w:val="none" w:sz="0" w:space="0" w:color="auto"/>
      </w:divBdr>
    </w:div>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PLA23</b:Tag>
    <b:SourceType>InternetSite</b:SourceType>
    <b:Guid>{AB51AE80-1020-4986-85FE-A6E0B96F1326}</b:Guid>
    <b:Title>PLA</b:Title>
    <b:InternetSiteTitle>Reprap Wiki</b:InternetSiteTitle>
    <b:ProductionCompany/>
    <b:Year/>
    <b:Month/>
    <b:Day/>
    <b:YearAccessed>2023</b:YearAccessed>
    <b:MonthAccessed>4</b:MonthAccessed>
    <b:DayAccessed>3</b:DayAccessed>
    <b:URL>http://reprap.org/wiki/PLA</b:URL>
    <b:Version/>
    <b:ShortTitle/>
    <b:StandardNumber/>
    <b:Comments/>
    <b:Medium/>
    <b:DOI/>
    <b:RefOrder>1</b:RefOrder>
  </b:Source>
</b:Sources>
</file>

<file path=customXml/itemProps1.xml><?xml version="1.0" encoding="utf-8"?>
<ds:datastoreItem xmlns:ds="http://schemas.openxmlformats.org/officeDocument/2006/customXml" ds:itemID="{0735A7A2-8D00-40FF-B8E5-DC539212D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7410</TotalTime>
  <Pages>118</Pages>
  <Words>8673</Words>
  <Characters>52039</Characters>
  <Application>Microsoft Office Word</Application>
  <DocSecurity>0</DocSecurity>
  <Lines>433</Lines>
  <Paragraphs>121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1</cp:revision>
  <cp:lastPrinted>2023-04-02T23:57:00Z</cp:lastPrinted>
  <dcterms:created xsi:type="dcterms:W3CDTF">2023-02-05T11:09:00Z</dcterms:created>
  <dcterms:modified xsi:type="dcterms:W3CDTF">2023-04-03T00:00:00Z</dcterms:modified>
</cp:coreProperties>
</file>